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C319B3A" w14:textId="77777777" w:rsidR="00DF7A4D" w:rsidRPr="004D0DD7" w:rsidRDefault="004B2FEA">
      <w:pPr>
        <w:snapToGrid w:val="0"/>
        <w:spacing w:line="440" w:lineRule="exact"/>
        <w:jc w:val="center"/>
        <w:rPr>
          <w:rFonts w:eastAsia="楷体"/>
          <w:b/>
          <w:bCs/>
          <w:sz w:val="24"/>
          <w:szCs w:val="24"/>
        </w:rPr>
      </w:pPr>
      <w:r w:rsidRPr="004D0DD7">
        <w:rPr>
          <w:rFonts w:eastAsia="楷体"/>
          <w:b/>
          <w:bCs/>
          <w:sz w:val="24"/>
          <w:szCs w:val="24"/>
        </w:rPr>
        <w:t>专项项目（研究项目）申请书</w:t>
      </w:r>
    </w:p>
    <w:p w14:paraId="261CE227" w14:textId="77777777" w:rsidR="00DF7A4D" w:rsidRPr="004D0DD7" w:rsidRDefault="004B2FEA">
      <w:pPr>
        <w:snapToGrid w:val="0"/>
        <w:spacing w:line="440" w:lineRule="exact"/>
        <w:jc w:val="center"/>
        <w:outlineLvl w:val="0"/>
        <w:rPr>
          <w:rFonts w:eastAsia="楷体"/>
          <w:b/>
          <w:bCs/>
          <w:sz w:val="24"/>
          <w:szCs w:val="24"/>
        </w:rPr>
      </w:pPr>
      <w:r w:rsidRPr="004D0DD7">
        <w:rPr>
          <w:rFonts w:eastAsia="楷体"/>
          <w:b/>
          <w:bCs/>
          <w:sz w:val="24"/>
          <w:szCs w:val="24"/>
        </w:rPr>
        <w:t>（</w:t>
      </w:r>
      <w:r w:rsidRPr="004D0DD7">
        <w:rPr>
          <w:rFonts w:eastAsia="楷体"/>
          <w:b/>
          <w:bCs/>
          <w:sz w:val="24"/>
          <w:szCs w:val="24"/>
        </w:rPr>
        <w:t>2022</w:t>
      </w:r>
      <w:r w:rsidRPr="004D0DD7">
        <w:rPr>
          <w:rFonts w:eastAsia="楷体"/>
          <w:b/>
          <w:bCs/>
          <w:sz w:val="24"/>
          <w:szCs w:val="24"/>
        </w:rPr>
        <w:t>版）</w:t>
      </w:r>
    </w:p>
    <w:p w14:paraId="3D1CC317" w14:textId="77777777" w:rsidR="00D24B5E" w:rsidRPr="004D0DD7" w:rsidRDefault="00FA76DB" w:rsidP="00FA76DB">
      <w:pPr>
        <w:snapToGrid w:val="0"/>
        <w:spacing w:before="120" w:line="440" w:lineRule="exact"/>
        <w:rPr>
          <w:rFonts w:eastAsia="楷体"/>
          <w:b/>
          <w:iCs/>
          <w:spacing w:val="4"/>
          <w:sz w:val="24"/>
          <w:szCs w:val="24"/>
        </w:rPr>
      </w:pPr>
      <w:r w:rsidRPr="004D0DD7">
        <w:rPr>
          <w:rFonts w:eastAsia="楷体"/>
          <w:b/>
          <w:iCs/>
          <w:spacing w:val="4"/>
          <w:sz w:val="24"/>
          <w:szCs w:val="24"/>
        </w:rPr>
        <w:t>“</w:t>
      </w:r>
      <w:r w:rsidRPr="004D0DD7">
        <w:rPr>
          <w:rFonts w:eastAsia="楷体"/>
          <w:b/>
          <w:iCs/>
          <w:spacing w:val="4"/>
          <w:sz w:val="24"/>
          <w:szCs w:val="24"/>
        </w:rPr>
        <w:t>未来移动信息网络新理论与技术基础研究：复杂环境下网络资源动态感知、共享理论与技术</w:t>
      </w:r>
      <w:r w:rsidRPr="004D0DD7">
        <w:rPr>
          <w:rFonts w:eastAsia="楷体"/>
          <w:b/>
          <w:iCs/>
          <w:spacing w:val="4"/>
          <w:sz w:val="24"/>
          <w:szCs w:val="24"/>
        </w:rPr>
        <w:t>”</w:t>
      </w:r>
    </w:p>
    <w:p w14:paraId="137529CB" w14:textId="77777777" w:rsidR="00DF7A4D" w:rsidRPr="004D0DD7" w:rsidRDefault="00D24B5E" w:rsidP="00FA76DB">
      <w:pPr>
        <w:snapToGrid w:val="0"/>
        <w:spacing w:afterLines="50" w:after="156" w:line="440" w:lineRule="exact"/>
        <w:ind w:firstLineChars="1550" w:firstLine="3735"/>
        <w:rPr>
          <w:rFonts w:eastAsia="楷体"/>
          <w:b/>
          <w:bCs/>
          <w:sz w:val="24"/>
          <w:szCs w:val="24"/>
        </w:rPr>
      </w:pPr>
      <w:r w:rsidRPr="004D0DD7">
        <w:rPr>
          <w:rFonts w:eastAsia="楷体"/>
          <w:b/>
          <w:bCs/>
          <w:sz w:val="24"/>
          <w:szCs w:val="24"/>
        </w:rPr>
        <w:t>报告正文</w:t>
      </w:r>
    </w:p>
    <w:p w14:paraId="10D0FB75" w14:textId="77777777" w:rsidR="00DF7A4D" w:rsidRPr="004D0DD7" w:rsidRDefault="004B2FEA">
      <w:pPr>
        <w:snapToGrid w:val="0"/>
        <w:spacing w:afterLines="50" w:after="156" w:line="440" w:lineRule="exact"/>
        <w:ind w:left="420"/>
        <w:outlineLvl w:val="0"/>
        <w:rPr>
          <w:rFonts w:eastAsia="楷体"/>
          <w:b/>
          <w:bCs/>
          <w:color w:val="0070C0"/>
          <w:sz w:val="24"/>
          <w:szCs w:val="24"/>
        </w:rPr>
      </w:pPr>
      <w:r w:rsidRPr="004D0DD7">
        <w:rPr>
          <w:rFonts w:eastAsia="楷体"/>
          <w:b/>
          <w:bCs/>
          <w:color w:val="0070C0"/>
          <w:sz w:val="24"/>
          <w:szCs w:val="24"/>
        </w:rPr>
        <w:t>（一）立项依据与研究内容</w:t>
      </w:r>
      <w:r w:rsidRPr="004D0DD7">
        <w:rPr>
          <w:rFonts w:eastAsia="楷体"/>
          <w:b/>
          <w:color w:val="0070C0"/>
          <w:sz w:val="24"/>
          <w:szCs w:val="24"/>
        </w:rPr>
        <w:t>（建议</w:t>
      </w:r>
      <w:r w:rsidRPr="004D0DD7">
        <w:rPr>
          <w:rFonts w:eastAsia="楷体"/>
          <w:b/>
          <w:color w:val="0070C0"/>
          <w:sz w:val="24"/>
          <w:szCs w:val="24"/>
        </w:rPr>
        <w:t>8000</w:t>
      </w:r>
      <w:r w:rsidRPr="004D0DD7">
        <w:rPr>
          <w:rFonts w:eastAsia="楷体"/>
          <w:b/>
          <w:color w:val="0070C0"/>
          <w:sz w:val="24"/>
          <w:szCs w:val="24"/>
        </w:rPr>
        <w:t>字以下）：</w:t>
      </w:r>
    </w:p>
    <w:p w14:paraId="3C4B7F83" w14:textId="77777777" w:rsidR="00DF7A4D" w:rsidRPr="004D0DD7" w:rsidRDefault="004B2FEA">
      <w:pPr>
        <w:snapToGrid w:val="0"/>
        <w:spacing w:line="440" w:lineRule="exact"/>
        <w:ind w:firstLineChars="196" w:firstLine="470"/>
        <w:outlineLvl w:val="1"/>
        <w:rPr>
          <w:rFonts w:eastAsia="楷体"/>
          <w:b/>
          <w:bCs/>
          <w:sz w:val="24"/>
          <w:szCs w:val="24"/>
        </w:rPr>
      </w:pPr>
      <w:r w:rsidRPr="004D0DD7">
        <w:rPr>
          <w:rFonts w:eastAsia="楷体"/>
          <w:color w:val="0070C0"/>
          <w:sz w:val="24"/>
          <w:szCs w:val="24"/>
        </w:rPr>
        <w:t>1</w:t>
      </w:r>
      <w:r w:rsidRPr="004D0DD7">
        <w:rPr>
          <w:rFonts w:eastAsia="楷体"/>
          <w:color w:val="0070C0"/>
          <w:sz w:val="24"/>
          <w:szCs w:val="24"/>
        </w:rPr>
        <w:t>．</w:t>
      </w:r>
      <w:r w:rsidRPr="004D0DD7">
        <w:rPr>
          <w:rFonts w:eastAsia="楷体"/>
          <w:b/>
          <w:bCs/>
          <w:color w:val="0070C0"/>
          <w:sz w:val="24"/>
          <w:szCs w:val="24"/>
        </w:rPr>
        <w:t>项目的立项依据</w:t>
      </w:r>
      <w:r w:rsidRPr="004D0DD7">
        <w:rPr>
          <w:rFonts w:eastAsia="楷体"/>
          <w:color w:val="4F81BD" w:themeColor="accent1"/>
          <w:sz w:val="24"/>
          <w:szCs w:val="24"/>
        </w:rPr>
        <w:t>（研究意义、国内外研究现状及发展动态分析，需结合科学研究发展趋势来论述科学意义；或结合国家经济社会发展中迫切需要解决以及重大突发事件中涉及的关键科学问题来论述其应用前景。</w:t>
      </w:r>
      <w:proofErr w:type="gramStart"/>
      <w:r w:rsidRPr="004D0DD7">
        <w:rPr>
          <w:rFonts w:eastAsia="楷体"/>
          <w:color w:val="4F81BD" w:themeColor="accent1"/>
          <w:sz w:val="24"/>
          <w:szCs w:val="24"/>
        </w:rPr>
        <w:t>附主要</w:t>
      </w:r>
      <w:proofErr w:type="gramEnd"/>
      <w:r w:rsidRPr="004D0DD7">
        <w:rPr>
          <w:rFonts w:eastAsia="楷体"/>
          <w:color w:val="4F81BD" w:themeColor="accent1"/>
          <w:sz w:val="24"/>
          <w:szCs w:val="24"/>
        </w:rPr>
        <w:t>参考文献目录）；</w:t>
      </w:r>
    </w:p>
    <w:p w14:paraId="37678D6C"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随着通信技术的迅速发展，未来的网络和通信业务将呈现陆海空天一体化的趋势。在此情境下，卫星通信技术应运而生，卫星通信技术作为新一代通信技术，具备全球广域无缝覆盖能力，将实现</w:t>
      </w:r>
      <w:r w:rsidRPr="004D0DD7">
        <w:rPr>
          <w:rFonts w:eastAsia="楷体"/>
          <w:sz w:val="24"/>
          <w:szCs w:val="24"/>
        </w:rPr>
        <w:t>“</w:t>
      </w:r>
      <w:r w:rsidRPr="004D0DD7">
        <w:rPr>
          <w:rFonts w:eastAsia="楷体"/>
          <w:sz w:val="24"/>
          <w:szCs w:val="24"/>
        </w:rPr>
        <w:t>全球全域</w:t>
      </w:r>
      <w:r w:rsidRPr="004D0DD7">
        <w:rPr>
          <w:rFonts w:eastAsia="楷体"/>
          <w:sz w:val="24"/>
          <w:szCs w:val="24"/>
        </w:rPr>
        <w:t>”</w:t>
      </w:r>
      <w:r w:rsidRPr="004D0DD7">
        <w:rPr>
          <w:rFonts w:eastAsia="楷体"/>
          <w:sz w:val="24"/>
          <w:szCs w:val="24"/>
        </w:rPr>
        <w:t>和</w:t>
      </w:r>
      <w:r w:rsidRPr="004D0DD7">
        <w:rPr>
          <w:rFonts w:eastAsia="楷体"/>
          <w:sz w:val="24"/>
          <w:szCs w:val="24"/>
        </w:rPr>
        <w:t>“</w:t>
      </w:r>
      <w:r w:rsidRPr="004D0DD7">
        <w:rPr>
          <w:rFonts w:eastAsia="楷体"/>
          <w:sz w:val="24"/>
          <w:szCs w:val="24"/>
        </w:rPr>
        <w:t>万物互联</w:t>
      </w:r>
      <w:r w:rsidRPr="004D0DD7">
        <w:rPr>
          <w:rFonts w:eastAsia="楷体"/>
          <w:sz w:val="24"/>
          <w:szCs w:val="24"/>
        </w:rPr>
        <w:t>”</w:t>
      </w:r>
      <w:r w:rsidRPr="004D0DD7">
        <w:rPr>
          <w:rFonts w:eastAsia="楷体"/>
          <w:sz w:val="24"/>
          <w:szCs w:val="24"/>
        </w:rPr>
        <w:t>的通信愿景，是未来网络的重要组成部分</w:t>
      </w:r>
      <w:r w:rsidRPr="004D0DD7">
        <w:rPr>
          <w:rFonts w:eastAsia="楷体"/>
          <w:sz w:val="24"/>
          <w:szCs w:val="24"/>
        </w:rPr>
        <w:t>[1]</w:t>
      </w:r>
      <w:r w:rsidRPr="004D0DD7">
        <w:rPr>
          <w:rFonts w:eastAsia="楷体"/>
          <w:sz w:val="24"/>
          <w:szCs w:val="24"/>
        </w:rPr>
        <w:t>。目前非静止轨道卫星存量大且增速快，需要更多的频谱资源，据忧思科学家联盟（</w:t>
      </w:r>
      <w:r w:rsidRPr="004D0DD7">
        <w:rPr>
          <w:rFonts w:eastAsia="楷体"/>
          <w:sz w:val="24"/>
          <w:szCs w:val="24"/>
        </w:rPr>
        <w:t>UCS</w:t>
      </w:r>
      <w:r w:rsidRPr="004D0DD7">
        <w:rPr>
          <w:rFonts w:eastAsia="楷体"/>
          <w:sz w:val="24"/>
          <w:szCs w:val="24"/>
        </w:rPr>
        <w:t>）的卫星数据库显示，截至</w:t>
      </w:r>
      <w:r w:rsidRPr="004D0DD7">
        <w:rPr>
          <w:rFonts w:eastAsia="楷体"/>
          <w:sz w:val="24"/>
          <w:szCs w:val="24"/>
        </w:rPr>
        <w:t>2022</w:t>
      </w:r>
      <w:r w:rsidRPr="004D0DD7">
        <w:rPr>
          <w:rFonts w:eastAsia="楷体"/>
          <w:sz w:val="24"/>
          <w:szCs w:val="24"/>
        </w:rPr>
        <w:t>年</w:t>
      </w:r>
      <w:r w:rsidRPr="004D0DD7">
        <w:rPr>
          <w:rFonts w:eastAsia="楷体"/>
          <w:sz w:val="24"/>
          <w:szCs w:val="24"/>
        </w:rPr>
        <w:t>4</w:t>
      </w:r>
      <w:r w:rsidRPr="004D0DD7">
        <w:rPr>
          <w:rFonts w:eastAsia="楷体"/>
          <w:sz w:val="24"/>
          <w:szCs w:val="24"/>
        </w:rPr>
        <w:t>月</w:t>
      </w:r>
      <w:r w:rsidRPr="004D0DD7">
        <w:rPr>
          <w:rFonts w:eastAsia="楷体"/>
          <w:sz w:val="24"/>
          <w:szCs w:val="24"/>
        </w:rPr>
        <w:t>30</w:t>
      </w:r>
      <w:r w:rsidRPr="004D0DD7">
        <w:rPr>
          <w:rFonts w:eastAsia="楷体"/>
          <w:sz w:val="24"/>
          <w:szCs w:val="24"/>
        </w:rPr>
        <w:t>日，全球在</w:t>
      </w:r>
      <w:proofErr w:type="gramStart"/>
      <w:r w:rsidRPr="004D0DD7">
        <w:rPr>
          <w:rFonts w:eastAsia="楷体"/>
          <w:sz w:val="24"/>
          <w:szCs w:val="24"/>
        </w:rPr>
        <w:t>轨活动</w:t>
      </w:r>
      <w:proofErr w:type="gramEnd"/>
      <w:r w:rsidRPr="004D0DD7">
        <w:rPr>
          <w:rFonts w:eastAsia="楷体"/>
          <w:sz w:val="24"/>
          <w:szCs w:val="24"/>
        </w:rPr>
        <w:t>卫星数量</w:t>
      </w:r>
      <w:r w:rsidRPr="004D0DD7">
        <w:rPr>
          <w:rFonts w:eastAsia="楷体"/>
          <w:sz w:val="24"/>
          <w:szCs w:val="24"/>
        </w:rPr>
        <w:t>5465</w:t>
      </w:r>
      <w:r w:rsidRPr="004D0DD7">
        <w:rPr>
          <w:rFonts w:eastAsia="楷体"/>
          <w:sz w:val="24"/>
          <w:szCs w:val="24"/>
        </w:rPr>
        <w:t>颗，其中约</w:t>
      </w:r>
      <w:r w:rsidRPr="004D0DD7">
        <w:rPr>
          <w:rFonts w:eastAsia="楷体"/>
          <w:sz w:val="24"/>
          <w:szCs w:val="24"/>
        </w:rPr>
        <w:t>88%</w:t>
      </w:r>
      <w:r w:rsidRPr="004D0DD7">
        <w:rPr>
          <w:rFonts w:eastAsia="楷体"/>
          <w:sz w:val="24"/>
          <w:szCs w:val="24"/>
        </w:rPr>
        <w:t>的在</w:t>
      </w:r>
      <w:proofErr w:type="gramStart"/>
      <w:r w:rsidRPr="004D0DD7">
        <w:rPr>
          <w:rFonts w:eastAsia="楷体"/>
          <w:sz w:val="24"/>
          <w:szCs w:val="24"/>
        </w:rPr>
        <w:t>轨活动</w:t>
      </w:r>
      <w:proofErr w:type="gramEnd"/>
      <w:r w:rsidRPr="004D0DD7">
        <w:rPr>
          <w:rFonts w:eastAsia="楷体"/>
          <w:sz w:val="24"/>
          <w:szCs w:val="24"/>
        </w:rPr>
        <w:t>卫星为非静止轨道（</w:t>
      </w:r>
      <w:r w:rsidRPr="004D0DD7">
        <w:rPr>
          <w:rFonts w:eastAsia="楷体"/>
          <w:sz w:val="24"/>
          <w:szCs w:val="24"/>
        </w:rPr>
        <w:t>NGSO</w:t>
      </w:r>
      <w:r w:rsidRPr="004D0DD7">
        <w:rPr>
          <w:rFonts w:eastAsia="楷体"/>
          <w:sz w:val="24"/>
          <w:szCs w:val="24"/>
        </w:rPr>
        <w:t>）卫星。此外，针对多个</w:t>
      </w:r>
      <w:r w:rsidRPr="004D0DD7">
        <w:rPr>
          <w:rFonts w:eastAsia="楷体"/>
          <w:b/>
          <w:sz w:val="24"/>
          <w:szCs w:val="24"/>
        </w:rPr>
        <w:t>NGSO</w:t>
      </w:r>
      <w:r w:rsidRPr="004D0DD7">
        <w:rPr>
          <w:rFonts w:eastAsia="楷体"/>
          <w:b/>
          <w:sz w:val="24"/>
          <w:szCs w:val="24"/>
        </w:rPr>
        <w:t>系统之间</w:t>
      </w:r>
      <w:r w:rsidRPr="004D0DD7">
        <w:rPr>
          <w:rFonts w:eastAsia="楷体"/>
          <w:sz w:val="24"/>
          <w:szCs w:val="24"/>
        </w:rPr>
        <w:t>、</w:t>
      </w:r>
      <w:r w:rsidRPr="004D0DD7">
        <w:rPr>
          <w:rFonts w:eastAsia="楷体"/>
          <w:b/>
          <w:sz w:val="24"/>
          <w:szCs w:val="24"/>
        </w:rPr>
        <w:t>NGSO</w:t>
      </w:r>
      <w:r w:rsidRPr="004D0DD7">
        <w:rPr>
          <w:rFonts w:eastAsia="楷体"/>
          <w:b/>
          <w:sz w:val="24"/>
          <w:szCs w:val="24"/>
        </w:rPr>
        <w:t>系统与</w:t>
      </w:r>
      <w:r w:rsidRPr="004D0DD7">
        <w:rPr>
          <w:rFonts w:eastAsia="楷体"/>
          <w:b/>
          <w:sz w:val="24"/>
          <w:szCs w:val="24"/>
        </w:rPr>
        <w:t>GSO</w:t>
      </w:r>
      <w:r w:rsidRPr="004D0DD7">
        <w:rPr>
          <w:rFonts w:eastAsia="楷体"/>
          <w:b/>
          <w:sz w:val="24"/>
          <w:szCs w:val="24"/>
        </w:rPr>
        <w:t>系统之间</w:t>
      </w:r>
      <w:r w:rsidRPr="004D0DD7">
        <w:rPr>
          <w:rFonts w:eastAsia="楷体"/>
          <w:sz w:val="24"/>
          <w:szCs w:val="24"/>
        </w:rPr>
        <w:t>、以及</w:t>
      </w:r>
      <w:r w:rsidRPr="004D0DD7">
        <w:rPr>
          <w:rFonts w:eastAsia="楷体"/>
          <w:b/>
          <w:sz w:val="24"/>
          <w:szCs w:val="24"/>
        </w:rPr>
        <w:t>NGSO</w:t>
      </w:r>
      <w:r w:rsidRPr="004D0DD7">
        <w:rPr>
          <w:rFonts w:eastAsia="楷体"/>
          <w:b/>
          <w:sz w:val="24"/>
          <w:szCs w:val="24"/>
        </w:rPr>
        <w:t>系统与</w:t>
      </w:r>
      <w:r w:rsidRPr="004D0DD7">
        <w:rPr>
          <w:rFonts w:eastAsia="楷体"/>
          <w:b/>
          <w:sz w:val="24"/>
          <w:szCs w:val="24"/>
        </w:rPr>
        <w:t>5G</w:t>
      </w:r>
      <w:r w:rsidRPr="004D0DD7">
        <w:rPr>
          <w:rFonts w:eastAsia="楷体"/>
          <w:b/>
          <w:sz w:val="24"/>
          <w:szCs w:val="24"/>
        </w:rPr>
        <w:t>系统</w:t>
      </w:r>
      <w:r w:rsidRPr="004D0DD7">
        <w:rPr>
          <w:rFonts w:eastAsia="楷体"/>
          <w:sz w:val="24"/>
          <w:szCs w:val="24"/>
        </w:rPr>
        <w:t>同频同存场景，会产生频率干扰兼容性的问题</w:t>
      </w:r>
      <w:r w:rsidRPr="004D0DD7">
        <w:rPr>
          <w:rFonts w:eastAsia="楷体"/>
          <w:color w:val="000000" w:themeColor="text1"/>
          <w:sz w:val="24"/>
          <w:szCs w:val="24"/>
        </w:rPr>
        <w:t>，而传统的卫星干扰规避策略由于</w:t>
      </w:r>
      <w:r w:rsidRPr="004D0DD7">
        <w:rPr>
          <w:rFonts w:eastAsia="楷体"/>
          <w:color w:val="000000" w:themeColor="text1"/>
          <w:sz w:val="24"/>
          <w:szCs w:val="24"/>
        </w:rPr>
        <w:t xml:space="preserve">NGSO </w:t>
      </w:r>
      <w:r w:rsidRPr="004D0DD7">
        <w:rPr>
          <w:rFonts w:eastAsia="楷体"/>
          <w:color w:val="000000" w:themeColor="text1"/>
          <w:sz w:val="24"/>
          <w:szCs w:val="24"/>
        </w:rPr>
        <w:t>星座的卫星数量庞大，干扰规避的空间较小，无法有效的解决卫星间的干扰问题。</w:t>
      </w:r>
      <w:r w:rsidRPr="004D0DD7">
        <w:rPr>
          <w:rFonts w:eastAsia="楷体"/>
          <w:sz w:val="24"/>
          <w:szCs w:val="24"/>
        </w:rPr>
        <w:t>因此，</w:t>
      </w:r>
      <w:r w:rsidRPr="004D0DD7">
        <w:rPr>
          <w:rFonts w:eastAsia="楷体"/>
          <w:b/>
          <w:sz w:val="24"/>
          <w:szCs w:val="24"/>
        </w:rPr>
        <w:t>如何在非静止星座、动态业务导致的复杂电磁环境下实现无线网络资源感知，并提出频谱协同利用新方法，是未来卫星通信的重要研究方向</w:t>
      </w:r>
      <w:r w:rsidRPr="004D0DD7">
        <w:rPr>
          <w:rFonts w:eastAsia="楷体"/>
          <w:sz w:val="24"/>
          <w:szCs w:val="24"/>
        </w:rPr>
        <w:t>。</w:t>
      </w:r>
    </w:p>
    <w:p w14:paraId="1AA930FE" w14:textId="77777777" w:rsidR="00DF7A4D" w:rsidRPr="004D0DD7" w:rsidRDefault="007B5749">
      <w:pPr>
        <w:snapToGrid w:val="0"/>
        <w:spacing w:line="440" w:lineRule="exact"/>
        <w:ind w:firstLineChars="196" w:firstLine="470"/>
        <w:rPr>
          <w:rFonts w:eastAsia="楷体"/>
          <w:sz w:val="24"/>
          <w:szCs w:val="24"/>
        </w:rPr>
      </w:pPr>
      <w:r w:rsidRPr="004D0DD7">
        <w:rPr>
          <w:rFonts w:eastAsia="楷体"/>
          <w:sz w:val="24"/>
          <w:szCs w:val="24"/>
        </w:rPr>
        <w:t>卫星频谱资源面临的主要挑战包括频谱拥塞、频谱效率低下以及各国之间的</w:t>
      </w:r>
      <w:r w:rsidR="004B2FEA" w:rsidRPr="004D0DD7">
        <w:rPr>
          <w:rFonts w:eastAsia="楷体"/>
          <w:sz w:val="24"/>
          <w:szCs w:val="24"/>
        </w:rPr>
        <w:t>频谱</w:t>
      </w:r>
      <w:r w:rsidRPr="004D0DD7">
        <w:rPr>
          <w:rFonts w:eastAsia="楷体"/>
          <w:sz w:val="24"/>
          <w:szCs w:val="24"/>
        </w:rPr>
        <w:t>竞争</w:t>
      </w:r>
      <w:r w:rsidR="004B2FEA" w:rsidRPr="004D0DD7">
        <w:rPr>
          <w:rFonts w:eastAsia="楷体"/>
          <w:sz w:val="24"/>
          <w:szCs w:val="24"/>
        </w:rPr>
        <w:t>。在现有的卫星中，</w:t>
      </w:r>
      <w:r w:rsidR="004B2FEA" w:rsidRPr="004D0DD7">
        <w:rPr>
          <w:rFonts w:eastAsia="楷体"/>
          <w:sz w:val="24"/>
          <w:szCs w:val="24"/>
        </w:rPr>
        <w:t>NGSO</w:t>
      </w:r>
      <w:r w:rsidR="004B2FEA" w:rsidRPr="004D0DD7">
        <w:rPr>
          <w:rFonts w:eastAsia="楷体"/>
          <w:sz w:val="24"/>
          <w:szCs w:val="24"/>
        </w:rPr>
        <w:t>卫星由于其低轨道</w:t>
      </w:r>
      <w:r w:rsidR="004B2FEA" w:rsidRPr="004D0DD7">
        <w:rPr>
          <w:rFonts w:eastAsia="楷体"/>
          <w:color w:val="000000" w:themeColor="text1"/>
          <w:sz w:val="24"/>
          <w:szCs w:val="24"/>
        </w:rPr>
        <w:t>特性</w:t>
      </w:r>
      <w:r w:rsidR="004B2FEA" w:rsidRPr="004D0DD7">
        <w:rPr>
          <w:rFonts w:eastAsia="楷体"/>
          <w:sz w:val="24"/>
          <w:szCs w:val="24"/>
        </w:rPr>
        <w:t>，可以为地面用户提供高速、低延迟和无盲区的网络服务。随着卫星通信领域的不断发展，卫星数量的增多，频谱拥塞愈发严重，作为不可再生资源的</w:t>
      </w:r>
      <w:r w:rsidR="004B2FEA" w:rsidRPr="004D0DD7">
        <w:rPr>
          <w:rFonts w:eastAsia="楷体"/>
          <w:color w:val="000000" w:themeColor="text1"/>
          <w:sz w:val="24"/>
          <w:szCs w:val="24"/>
        </w:rPr>
        <w:t>频率</w:t>
      </w:r>
      <w:r w:rsidR="004B2FEA" w:rsidRPr="004D0DD7">
        <w:rPr>
          <w:rFonts w:eastAsia="楷体"/>
          <w:color w:val="000000" w:themeColor="text1"/>
          <w:sz w:val="24"/>
          <w:szCs w:val="24"/>
        </w:rPr>
        <w:t>/</w:t>
      </w:r>
      <w:r w:rsidR="004B2FEA" w:rsidRPr="004D0DD7">
        <w:rPr>
          <w:rFonts w:eastAsia="楷体"/>
          <w:color w:val="000000" w:themeColor="text1"/>
          <w:sz w:val="24"/>
          <w:szCs w:val="24"/>
        </w:rPr>
        <w:t>轨道</w:t>
      </w:r>
      <w:r w:rsidR="004B2FEA" w:rsidRPr="004D0DD7">
        <w:rPr>
          <w:rFonts w:eastAsia="楷体"/>
          <w:sz w:val="24"/>
          <w:szCs w:val="24"/>
        </w:rPr>
        <w:t>将严重制约天地一体化网络的未来发展</w:t>
      </w:r>
      <w:r w:rsidR="004B2FEA" w:rsidRPr="004D0DD7">
        <w:rPr>
          <w:rFonts w:eastAsia="楷体"/>
          <w:sz w:val="24"/>
          <w:szCs w:val="24"/>
        </w:rPr>
        <w:t>[2]</w:t>
      </w:r>
      <w:r w:rsidR="004B2FEA" w:rsidRPr="004D0DD7">
        <w:rPr>
          <w:rFonts w:eastAsia="楷体"/>
          <w:sz w:val="24"/>
          <w:szCs w:val="24"/>
        </w:rPr>
        <w:t>，影响卫星通信的可靠性和效率。另外，在现有的卫星频谱中，很多频段都没有得到充分利用，这导致了频谱效率的低下。此外，在频谱资源有限的情况下，不同的卫星通信系统之间、不同的国家和地区之间可能会发生频谱争夺，在频谱分配方面也会存在分歧，这会导致信号干扰和降低通信质量。</w:t>
      </w:r>
      <w:r w:rsidR="004B2FEA" w:rsidRPr="004D0DD7">
        <w:rPr>
          <w:rFonts w:eastAsia="楷体"/>
          <w:sz w:val="24"/>
          <w:szCs w:val="24"/>
        </w:rPr>
        <w:lastRenderedPageBreak/>
        <w:t>为了有效缓解频谱资源危机，实现低轨卫星互联网系统</w:t>
      </w:r>
      <w:r w:rsidR="004B2FEA" w:rsidRPr="004D0DD7">
        <w:rPr>
          <w:rFonts w:eastAsia="楷体"/>
          <w:color w:val="000000" w:themeColor="text1"/>
          <w:sz w:val="24"/>
          <w:szCs w:val="24"/>
        </w:rPr>
        <w:t>与其他系统的同频共存</w:t>
      </w:r>
      <w:r w:rsidR="004B2FEA" w:rsidRPr="004D0DD7">
        <w:rPr>
          <w:rFonts w:eastAsia="楷体"/>
          <w:sz w:val="24"/>
          <w:szCs w:val="24"/>
        </w:rPr>
        <w:t>，需要对频谱资源进行感知并合理</w:t>
      </w:r>
      <w:r w:rsidR="004B2FEA" w:rsidRPr="004D0DD7">
        <w:rPr>
          <w:rFonts w:eastAsia="楷体"/>
          <w:color w:val="000000" w:themeColor="text1"/>
          <w:sz w:val="24"/>
          <w:szCs w:val="24"/>
        </w:rPr>
        <w:t>接入</w:t>
      </w:r>
      <w:r w:rsidR="004B2FEA" w:rsidRPr="004D0DD7">
        <w:rPr>
          <w:rFonts w:eastAsia="楷体"/>
          <w:sz w:val="24"/>
          <w:szCs w:val="24"/>
        </w:rPr>
        <w:t>，并且在服务能力受限的条件下，构建有效的协同工作模式，可以保障通信质量、提高频谱效率，实现对频谱资源的高效整合与</w:t>
      </w:r>
      <w:r w:rsidR="004B2FEA" w:rsidRPr="004D0DD7">
        <w:rPr>
          <w:rFonts w:eastAsia="楷体"/>
          <w:color w:val="000000" w:themeColor="text1"/>
          <w:sz w:val="24"/>
          <w:szCs w:val="24"/>
        </w:rPr>
        <w:t>使用</w:t>
      </w:r>
      <w:r w:rsidR="004B2FEA" w:rsidRPr="004D0DD7">
        <w:rPr>
          <w:rFonts w:eastAsia="楷体"/>
          <w:sz w:val="24"/>
          <w:szCs w:val="24"/>
        </w:rPr>
        <w:t>。</w:t>
      </w:r>
      <w:r w:rsidR="004B2FEA" w:rsidRPr="004D0DD7">
        <w:rPr>
          <w:rStyle w:val="af8"/>
          <w:rFonts w:eastAsia="楷体"/>
          <w:b/>
          <w:sz w:val="24"/>
          <w:szCs w:val="24"/>
        </w:rPr>
        <w:t>卫星通信在下一代民用通信乃至未来战争领域具有极高的战略地位，欧美日等国家都在积极研发卫星频谱感知及资源分配技术。因此，在国际大博弈背景下，需要聚焦世界卫星通信科技前沿，抢占卫星领域战略性技术高地</w:t>
      </w:r>
      <w:r w:rsidR="0061152C" w:rsidRPr="004D0DD7">
        <w:rPr>
          <w:rStyle w:val="af8"/>
          <w:rFonts w:eastAsia="楷体"/>
          <w:b/>
          <w:sz w:val="24"/>
          <w:szCs w:val="24"/>
        </w:rPr>
        <w:t>，增强我国</w:t>
      </w:r>
      <w:r w:rsidR="004B2FEA" w:rsidRPr="004D0DD7">
        <w:rPr>
          <w:rStyle w:val="af8"/>
          <w:rFonts w:eastAsia="楷体"/>
          <w:b/>
          <w:sz w:val="24"/>
          <w:szCs w:val="24"/>
        </w:rPr>
        <w:t>高端科技实力和创新能力，</w:t>
      </w:r>
      <w:r w:rsidR="0061152C" w:rsidRPr="004D0DD7">
        <w:rPr>
          <w:rStyle w:val="af8"/>
          <w:rFonts w:eastAsia="楷体"/>
          <w:b/>
          <w:sz w:val="24"/>
          <w:szCs w:val="24"/>
        </w:rPr>
        <w:t>赋能我国网络强国、数字经济、智慧社会建设</w:t>
      </w:r>
      <w:r w:rsidR="004B2FEA" w:rsidRPr="004D0DD7">
        <w:rPr>
          <w:rStyle w:val="af8"/>
          <w:rFonts w:eastAsia="楷体"/>
          <w:sz w:val="24"/>
          <w:szCs w:val="24"/>
        </w:rPr>
        <w:t>。</w:t>
      </w:r>
    </w:p>
    <w:p w14:paraId="67C9420F" w14:textId="77777777" w:rsidR="00EF5151" w:rsidRDefault="004B2FEA">
      <w:pPr>
        <w:snapToGrid w:val="0"/>
        <w:spacing w:line="440" w:lineRule="exact"/>
        <w:ind w:firstLine="420"/>
        <w:rPr>
          <w:rFonts w:eastAsia="楷体"/>
          <w:sz w:val="24"/>
          <w:szCs w:val="24"/>
        </w:rPr>
      </w:pPr>
      <w:r w:rsidRPr="004D0DD7">
        <w:rPr>
          <w:rFonts w:eastAsia="楷体"/>
          <w:sz w:val="24"/>
          <w:szCs w:val="24"/>
        </w:rPr>
        <w:t>目前，我国正在进行空间信息网络的部署实施，将频率</w:t>
      </w:r>
      <w:r w:rsidRPr="004D0DD7">
        <w:rPr>
          <w:rFonts w:eastAsia="楷体"/>
          <w:color w:val="000000" w:themeColor="text1"/>
          <w:sz w:val="24"/>
          <w:szCs w:val="24"/>
        </w:rPr>
        <w:t>/</w:t>
      </w:r>
      <w:r w:rsidRPr="004D0DD7">
        <w:rPr>
          <w:rFonts w:eastAsia="楷体"/>
          <w:sz w:val="24"/>
          <w:szCs w:val="24"/>
        </w:rPr>
        <w:t>轨道资源、通信资源正式作为一种战略资源提出，拟通过需求牵引、军民融合、统筹共用的发展思路，实现系统建设和资源的有机衔接，达到资源共享和战略储备的目的。相关大学及科研机构曾开展空间信息网络协议、频率干扰仿真分析、轨道设计与优化等方面的研究工作，如南京邮电大学曾研究了由</w:t>
      </w:r>
      <w:r w:rsidRPr="004D0DD7">
        <w:rPr>
          <w:rFonts w:eastAsia="楷体"/>
          <w:sz w:val="24"/>
          <w:szCs w:val="24"/>
        </w:rPr>
        <w:t>GEO</w:t>
      </w:r>
      <w:r w:rsidRPr="004D0DD7">
        <w:rPr>
          <w:rFonts w:eastAsia="楷体"/>
          <w:sz w:val="24"/>
          <w:szCs w:val="24"/>
        </w:rPr>
        <w:t>和</w:t>
      </w:r>
      <w:r w:rsidRPr="004D0DD7">
        <w:rPr>
          <w:rFonts w:eastAsia="楷体"/>
          <w:sz w:val="24"/>
          <w:szCs w:val="24"/>
        </w:rPr>
        <w:t>LEO</w:t>
      </w:r>
      <w:r w:rsidRPr="004D0DD7">
        <w:rPr>
          <w:rFonts w:eastAsia="楷体"/>
          <w:sz w:val="24"/>
          <w:szCs w:val="24"/>
        </w:rPr>
        <w:t>星座共存的卫星网络，其中</w:t>
      </w:r>
      <w:r w:rsidRPr="004D0DD7">
        <w:rPr>
          <w:rFonts w:eastAsia="楷体"/>
          <w:sz w:val="24"/>
          <w:szCs w:val="24"/>
        </w:rPr>
        <w:t>LEO</w:t>
      </w:r>
      <w:r w:rsidRPr="004D0DD7">
        <w:rPr>
          <w:rFonts w:eastAsia="楷体"/>
          <w:sz w:val="24"/>
          <w:szCs w:val="24"/>
        </w:rPr>
        <w:t>可能</w:t>
      </w:r>
      <w:proofErr w:type="gramStart"/>
      <w:r w:rsidRPr="004D0DD7">
        <w:rPr>
          <w:rFonts w:eastAsia="楷体"/>
          <w:sz w:val="24"/>
          <w:szCs w:val="24"/>
        </w:rPr>
        <w:t>会机会</w:t>
      </w:r>
      <w:proofErr w:type="gramEnd"/>
      <w:r w:rsidRPr="004D0DD7">
        <w:rPr>
          <w:rFonts w:eastAsia="楷体"/>
          <w:sz w:val="24"/>
          <w:szCs w:val="24"/>
        </w:rPr>
        <w:t>性地访问</w:t>
      </w:r>
      <w:r w:rsidRPr="004D0DD7">
        <w:rPr>
          <w:rFonts w:eastAsia="楷体"/>
          <w:sz w:val="24"/>
          <w:szCs w:val="24"/>
        </w:rPr>
        <w:t>GEO</w:t>
      </w:r>
      <w:r w:rsidRPr="004D0DD7">
        <w:rPr>
          <w:rFonts w:eastAsia="楷体"/>
          <w:sz w:val="24"/>
          <w:szCs w:val="24"/>
        </w:rPr>
        <w:t>的共享频谱</w:t>
      </w:r>
      <w:r w:rsidRPr="004D0DD7">
        <w:rPr>
          <w:rFonts w:eastAsia="楷体"/>
          <w:sz w:val="24"/>
          <w:szCs w:val="24"/>
        </w:rPr>
        <w:t>[3]</w:t>
      </w:r>
      <w:r w:rsidRPr="004D0DD7">
        <w:rPr>
          <w:rFonts w:eastAsia="楷体"/>
          <w:sz w:val="24"/>
          <w:szCs w:val="24"/>
        </w:rPr>
        <w:t>，中国科学院国家空间科学中心曾针对</w:t>
      </w:r>
      <w:r w:rsidRPr="004D0DD7">
        <w:rPr>
          <w:rFonts w:eastAsia="楷体"/>
          <w:sz w:val="24"/>
          <w:szCs w:val="24"/>
        </w:rPr>
        <w:t>NGSO</w:t>
      </w:r>
      <w:r w:rsidRPr="004D0DD7">
        <w:rPr>
          <w:rFonts w:eastAsia="楷体"/>
          <w:sz w:val="24"/>
          <w:szCs w:val="24"/>
        </w:rPr>
        <w:t>星座系统在上行</w:t>
      </w:r>
      <w:r w:rsidRPr="004D0DD7">
        <w:rPr>
          <w:rFonts w:eastAsia="楷体"/>
          <w:sz w:val="24"/>
          <w:szCs w:val="24"/>
        </w:rPr>
        <w:t>Ka</w:t>
      </w:r>
      <w:r w:rsidRPr="004D0DD7">
        <w:rPr>
          <w:rFonts w:eastAsia="楷体"/>
          <w:sz w:val="24"/>
          <w:szCs w:val="24"/>
        </w:rPr>
        <w:t>频段和下行</w:t>
      </w:r>
      <w:r w:rsidRPr="004D0DD7">
        <w:rPr>
          <w:rFonts w:eastAsia="楷体"/>
          <w:sz w:val="24"/>
          <w:szCs w:val="24"/>
        </w:rPr>
        <w:t>Ku</w:t>
      </w:r>
      <w:r w:rsidRPr="004D0DD7">
        <w:rPr>
          <w:rFonts w:eastAsia="楷体"/>
          <w:sz w:val="24"/>
          <w:szCs w:val="24"/>
        </w:rPr>
        <w:t>频段对</w:t>
      </w:r>
      <w:r w:rsidRPr="004D0DD7">
        <w:rPr>
          <w:rFonts w:eastAsia="楷体"/>
          <w:sz w:val="24"/>
          <w:szCs w:val="24"/>
        </w:rPr>
        <w:t>GSO</w:t>
      </w:r>
      <w:r w:rsidRPr="004D0DD7">
        <w:rPr>
          <w:rFonts w:eastAsia="楷体"/>
          <w:sz w:val="24"/>
          <w:szCs w:val="24"/>
        </w:rPr>
        <w:t>卫星系统之间的频率兼容性仿真分析场景</w:t>
      </w:r>
      <w:r w:rsidRPr="004D0DD7">
        <w:rPr>
          <w:rFonts w:eastAsia="楷体"/>
          <w:sz w:val="24"/>
          <w:szCs w:val="24"/>
        </w:rPr>
        <w:t>,</w:t>
      </w:r>
      <w:r w:rsidRPr="004D0DD7">
        <w:rPr>
          <w:rFonts w:eastAsia="楷体"/>
          <w:sz w:val="24"/>
          <w:szCs w:val="24"/>
        </w:rPr>
        <w:t>提出一种基于频率兼容性评估的</w:t>
      </w:r>
      <w:r w:rsidRPr="004D0DD7">
        <w:rPr>
          <w:rFonts w:eastAsia="楷体"/>
          <w:sz w:val="24"/>
          <w:szCs w:val="24"/>
        </w:rPr>
        <w:t>NGSO-GSO</w:t>
      </w:r>
      <w:r w:rsidRPr="004D0DD7">
        <w:rPr>
          <w:rFonts w:eastAsia="楷体"/>
          <w:sz w:val="24"/>
          <w:szCs w:val="24"/>
        </w:rPr>
        <w:t>地球站跟踪模式分析方法</w:t>
      </w:r>
      <w:r w:rsidRPr="004D0DD7">
        <w:rPr>
          <w:rFonts w:eastAsia="楷体"/>
          <w:sz w:val="24"/>
          <w:szCs w:val="24"/>
        </w:rPr>
        <w:t>[4]</w:t>
      </w:r>
      <w:r w:rsidRPr="004D0DD7">
        <w:rPr>
          <w:rFonts w:eastAsia="楷体"/>
          <w:sz w:val="24"/>
          <w:szCs w:val="24"/>
        </w:rPr>
        <w:t>，清华大学曾进行基于空间隔离的低轨卫星系统频谱共享方法的研究和通信星座的干扰发生概率研究</w:t>
      </w:r>
      <w:r w:rsidRPr="004D0DD7">
        <w:rPr>
          <w:rFonts w:eastAsia="楷体"/>
          <w:sz w:val="24"/>
          <w:szCs w:val="24"/>
        </w:rPr>
        <w:t>[5]</w:t>
      </w:r>
      <w:r w:rsidRPr="004D0DD7">
        <w:rPr>
          <w:rFonts w:eastAsia="楷体"/>
          <w:sz w:val="24"/>
          <w:szCs w:val="24"/>
        </w:rPr>
        <w:t>，北京邮电大学进行了基于自适应干扰抑制的频谱共享</w:t>
      </w:r>
      <w:r w:rsidRPr="004D0DD7">
        <w:rPr>
          <w:rFonts w:eastAsia="楷体"/>
          <w:sz w:val="24"/>
          <w:szCs w:val="24"/>
        </w:rPr>
        <w:t>(Adaptive Interference Mitigation based Spectrum Sharing, AIM-SS)</w:t>
      </w:r>
      <w:r w:rsidRPr="004D0DD7">
        <w:rPr>
          <w:rFonts w:eastAsia="楷体"/>
          <w:sz w:val="24"/>
          <w:szCs w:val="24"/>
        </w:rPr>
        <w:t>算法的研究</w:t>
      </w:r>
      <w:r w:rsidRPr="004D0DD7">
        <w:rPr>
          <w:rFonts w:eastAsia="楷体"/>
          <w:sz w:val="24"/>
          <w:szCs w:val="24"/>
        </w:rPr>
        <w:t>[6]</w:t>
      </w:r>
      <w:r w:rsidRPr="004D0DD7">
        <w:rPr>
          <w:rFonts w:eastAsia="楷体"/>
          <w:sz w:val="24"/>
          <w:szCs w:val="24"/>
        </w:rPr>
        <w:t>，中国人民解放军陆军工程大学将知识图谱理论与技术引入频谱管理中</w:t>
      </w:r>
      <w:r w:rsidRPr="004D0DD7">
        <w:rPr>
          <w:rFonts w:eastAsia="楷体"/>
          <w:sz w:val="24"/>
          <w:szCs w:val="24"/>
        </w:rPr>
        <w:t>,</w:t>
      </w:r>
      <w:r w:rsidRPr="004D0DD7">
        <w:rPr>
          <w:rFonts w:eastAsia="楷体"/>
          <w:sz w:val="24"/>
          <w:szCs w:val="24"/>
        </w:rPr>
        <w:t>在用频推荐中发挥知识引导的作用</w:t>
      </w:r>
      <w:r w:rsidRPr="004D0DD7">
        <w:rPr>
          <w:rFonts w:eastAsia="楷体"/>
          <w:sz w:val="24"/>
          <w:szCs w:val="24"/>
        </w:rPr>
        <w:t>[7]</w:t>
      </w:r>
      <w:r w:rsidRPr="004D0DD7">
        <w:rPr>
          <w:rFonts w:eastAsia="楷体"/>
          <w:sz w:val="24"/>
          <w:szCs w:val="24"/>
        </w:rPr>
        <w:t>，西安电子科技大学曾对战场空间电磁信号的主要形式进行研究，并分别建立了雷达、通信电台、电子干扰等信号的模型</w:t>
      </w:r>
      <w:r w:rsidRPr="004D0DD7">
        <w:rPr>
          <w:rFonts w:eastAsia="楷体"/>
          <w:sz w:val="24"/>
          <w:szCs w:val="24"/>
        </w:rPr>
        <w:t>[8-9]</w:t>
      </w:r>
      <w:r w:rsidRPr="004D0DD7">
        <w:rPr>
          <w:rFonts w:eastAsia="楷体"/>
          <w:sz w:val="24"/>
          <w:szCs w:val="24"/>
        </w:rPr>
        <w:t>，南京航天航空大学提出了面向低轨卫星的频谱认知智能管控体系架构，构建频谱地理数据库</w:t>
      </w:r>
      <w:r w:rsidRPr="004D0DD7">
        <w:rPr>
          <w:rFonts w:eastAsia="楷体"/>
          <w:sz w:val="24"/>
          <w:szCs w:val="24"/>
        </w:rPr>
        <w:t>[10]</w:t>
      </w:r>
      <w:r w:rsidRPr="004D0DD7">
        <w:rPr>
          <w:rFonts w:eastAsia="楷体"/>
          <w:sz w:val="24"/>
          <w:szCs w:val="24"/>
        </w:rPr>
        <w:t>，中国电子科技集团公司第二十二研究所研发了空间电波环境状态观测站网，以高精度的测量数据保障了航天测控、卫星通信的有效运行，</w:t>
      </w:r>
      <w:proofErr w:type="gramStart"/>
      <w:r w:rsidRPr="004D0DD7">
        <w:rPr>
          <w:rFonts w:eastAsia="楷体"/>
          <w:sz w:val="24"/>
          <w:szCs w:val="24"/>
        </w:rPr>
        <w:t>中国电科网络</w:t>
      </w:r>
      <w:proofErr w:type="gramEnd"/>
      <w:r w:rsidRPr="004D0DD7">
        <w:rPr>
          <w:rFonts w:eastAsia="楷体"/>
          <w:sz w:val="24"/>
          <w:szCs w:val="24"/>
        </w:rPr>
        <w:t>通信研究院研制了一套高效、清晰、完整的卫星通信测控系统，以上工作均取得了一定的研究成果。</w:t>
      </w:r>
    </w:p>
    <w:p w14:paraId="2EF825B9" w14:textId="77777777" w:rsidR="00DF7A4D" w:rsidRPr="004D0DD7" w:rsidRDefault="00EF5151">
      <w:pPr>
        <w:snapToGrid w:val="0"/>
        <w:spacing w:line="440" w:lineRule="exact"/>
        <w:ind w:firstLine="420"/>
        <w:rPr>
          <w:rFonts w:eastAsia="楷体"/>
          <w:sz w:val="24"/>
          <w:szCs w:val="24"/>
        </w:rPr>
      </w:pPr>
      <w:r w:rsidRPr="00E74819">
        <w:rPr>
          <w:rFonts w:eastAsia="楷体" w:hint="eastAsia"/>
          <w:sz w:val="24"/>
          <w:szCs w:val="24"/>
        </w:rPr>
        <w:t>总体而言，新兴的低轨巨型星座将为全球用户提供无处不在的宽带互联网接入服务，具有大规模、广覆盖、宽带化、天地一体等特征。星座规模的急剧扩张在提升系统容量的同时也增加了系统复杂度，低轨卫星通信系统干扰分析及策略研究逐渐成为热门</w:t>
      </w:r>
      <w:r w:rsidR="007B7D16" w:rsidRPr="00E74819">
        <w:rPr>
          <w:rFonts w:eastAsia="楷体" w:hint="eastAsia"/>
          <w:sz w:val="24"/>
          <w:szCs w:val="24"/>
        </w:rPr>
        <w:t>。然而，针对宽带频谱感知困难、频谱数据挖掘效率低、资源分配决策复杂仍缺少系统性、细粒度、高效率的一体化研究</w:t>
      </w:r>
      <w:r w:rsidR="00E74819" w:rsidRPr="00E74819">
        <w:rPr>
          <w:rFonts w:eastAsia="楷体" w:hint="eastAsia"/>
          <w:sz w:val="24"/>
          <w:szCs w:val="24"/>
        </w:rPr>
        <w:t>，设计</w:t>
      </w:r>
      <w:r w:rsidRPr="00E74819">
        <w:rPr>
          <w:rFonts w:eastAsia="楷体" w:hint="eastAsia"/>
          <w:sz w:val="24"/>
          <w:szCs w:val="24"/>
        </w:rPr>
        <w:t>新型频谱协同</w:t>
      </w:r>
      <w:r w:rsidRPr="00E74819">
        <w:rPr>
          <w:rFonts w:eastAsia="楷体" w:hint="eastAsia"/>
          <w:sz w:val="24"/>
          <w:szCs w:val="24"/>
        </w:rPr>
        <w:lastRenderedPageBreak/>
        <w:t>利用</w:t>
      </w:r>
      <w:r w:rsidRPr="00E74819">
        <w:rPr>
          <w:rFonts w:eastAsia="楷体"/>
          <w:sz w:val="24"/>
          <w:szCs w:val="24"/>
        </w:rPr>
        <w:t>新方法</w:t>
      </w:r>
      <w:r w:rsidRPr="00E74819">
        <w:rPr>
          <w:rFonts w:eastAsia="楷体" w:hint="eastAsia"/>
          <w:sz w:val="24"/>
          <w:szCs w:val="24"/>
        </w:rPr>
        <w:t>迫在眉睫</w:t>
      </w:r>
      <w:r w:rsidRPr="00EF5151">
        <w:rPr>
          <w:rFonts w:eastAsia="楷体" w:hint="eastAsia"/>
          <w:sz w:val="24"/>
          <w:szCs w:val="24"/>
        </w:rPr>
        <w:t>。</w:t>
      </w:r>
    </w:p>
    <w:p w14:paraId="00CBEFBF" w14:textId="77777777" w:rsidR="00DB28E5" w:rsidRPr="004D0DD7" w:rsidRDefault="00DB28E5" w:rsidP="00DB28E5">
      <w:pPr>
        <w:snapToGrid w:val="0"/>
        <w:spacing w:line="440" w:lineRule="exact"/>
        <w:ind w:firstLineChars="196" w:firstLine="472"/>
        <w:rPr>
          <w:rFonts w:eastAsia="楷体"/>
          <w:b/>
          <w:bCs/>
          <w:sz w:val="24"/>
          <w:szCs w:val="24"/>
        </w:rPr>
      </w:pPr>
      <w:r w:rsidRPr="004D0DD7">
        <w:rPr>
          <w:rFonts w:eastAsia="楷体"/>
          <w:b/>
          <w:bCs/>
          <w:sz w:val="24"/>
          <w:szCs w:val="24"/>
        </w:rPr>
        <w:t>1.1</w:t>
      </w:r>
      <w:r w:rsidRPr="004D0DD7">
        <w:rPr>
          <w:rFonts w:eastAsia="楷体"/>
          <w:b/>
          <w:bCs/>
          <w:sz w:val="24"/>
          <w:szCs w:val="24"/>
        </w:rPr>
        <w:t>研究意义</w:t>
      </w:r>
    </w:p>
    <w:p w14:paraId="2AB91515"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卫星通信系统是</w:t>
      </w:r>
      <w:r w:rsidR="00E81DB2">
        <w:rPr>
          <w:rFonts w:eastAsia="楷体" w:hint="eastAsia"/>
          <w:sz w:val="24"/>
          <w:szCs w:val="24"/>
        </w:rPr>
        <w:t>未来空天地</w:t>
      </w:r>
      <w:r w:rsidR="00E81DB2">
        <w:rPr>
          <w:rFonts w:eastAsia="楷体"/>
          <w:sz w:val="24"/>
          <w:szCs w:val="24"/>
        </w:rPr>
        <w:t>一体化网络</w:t>
      </w:r>
      <w:r w:rsidR="00E81DB2">
        <w:rPr>
          <w:rFonts w:eastAsia="楷体" w:hint="eastAsia"/>
          <w:sz w:val="24"/>
          <w:szCs w:val="24"/>
        </w:rPr>
        <w:t>中</w:t>
      </w:r>
      <w:r w:rsidRPr="004D0DD7">
        <w:rPr>
          <w:rFonts w:eastAsia="楷体"/>
          <w:sz w:val="24"/>
          <w:szCs w:val="24"/>
        </w:rPr>
        <w:t>的一个关键组成部分，是地面通信系统的必要补充，将在未来信息传输实施中发挥重要作用</w:t>
      </w:r>
      <w:r w:rsidRPr="004D0DD7">
        <w:rPr>
          <w:rFonts w:eastAsia="楷体"/>
          <w:sz w:val="24"/>
          <w:szCs w:val="24"/>
        </w:rPr>
        <w:t>[11]</w:t>
      </w:r>
      <w:r w:rsidRPr="004D0DD7">
        <w:rPr>
          <w:rFonts w:eastAsia="楷体"/>
          <w:sz w:val="24"/>
          <w:szCs w:val="24"/>
        </w:rPr>
        <w:t>，其潜在的市场经济价值、外溢的社会效益，以及稀缺的频谱资源重要载体等特性成为各国关注的焦点。</w:t>
      </w:r>
      <w:r w:rsidRPr="004D0DD7">
        <w:rPr>
          <w:rFonts w:eastAsia="楷体"/>
          <w:b/>
          <w:sz w:val="24"/>
          <w:szCs w:val="24"/>
        </w:rPr>
        <w:t>因此，在国际电联（</w:t>
      </w:r>
      <w:r w:rsidRPr="004D0DD7">
        <w:rPr>
          <w:rFonts w:eastAsia="楷体"/>
          <w:b/>
          <w:sz w:val="24"/>
          <w:szCs w:val="24"/>
        </w:rPr>
        <w:t>ITU</w:t>
      </w:r>
      <w:r w:rsidRPr="004D0DD7">
        <w:rPr>
          <w:rFonts w:eastAsia="楷体"/>
          <w:b/>
          <w:sz w:val="24"/>
          <w:szCs w:val="24"/>
        </w:rPr>
        <w:t>）现行规则框架下，提出卫星通信频谱感知和协同频谱利用新方法，对构建完善网络空间和国家电磁安全体系、提升国际空间话语权、抢先占领网络稀缺频带资源、加快实施网络强国战略等方面具有至关重要的影响</w:t>
      </w:r>
      <w:r w:rsidRPr="004D0DD7">
        <w:rPr>
          <w:rFonts w:eastAsia="楷体"/>
          <w:sz w:val="24"/>
          <w:szCs w:val="24"/>
        </w:rPr>
        <w:t>。</w:t>
      </w:r>
    </w:p>
    <w:p w14:paraId="196A7DEE"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为解决地理环境复杂以及地面网络设备覆盖成本昂贵等问题，以通信卫星为主体的空间信息网络迅猛发展。空间信息网络具有地面通信网络所不具有的特点，如覆盖面积广，通信距离远等，因此得到了很多用户的青睐</w:t>
      </w:r>
      <w:r w:rsidRPr="004D0DD7">
        <w:rPr>
          <w:rFonts w:eastAsia="楷体"/>
          <w:sz w:val="24"/>
          <w:szCs w:val="24"/>
        </w:rPr>
        <w:t>[12]</w:t>
      </w:r>
      <w:r w:rsidRPr="004D0DD7">
        <w:rPr>
          <w:rFonts w:eastAsia="楷体"/>
          <w:sz w:val="24"/>
          <w:szCs w:val="24"/>
        </w:rPr>
        <w:t>。为了满足万物互联的需求，有必要组建星地一体化网络，将卫星通信网络与地面网络相结合。星地一体化网络结合了卫星网络和地面网络两部分的优点，是一种复杂的多层次通信网络体系架构。由于星地一体化网络整合了地面网络和卫星网络的所有业务，业务量会变得非常巨大。</w:t>
      </w:r>
      <w:r w:rsidRPr="004D0DD7">
        <w:rPr>
          <w:rFonts w:eastAsia="楷体"/>
          <w:b/>
          <w:sz w:val="24"/>
          <w:szCs w:val="24"/>
        </w:rPr>
        <w:t>频谱资源稀缺、频谱感知困难、频谱数据挖掘效率较低等问题为建立稳定的空地传输系统、优化服务质量、提高整个空间信息网络的可用性等问题带来了一系列的挑战</w:t>
      </w:r>
      <w:r w:rsidRPr="004D0DD7">
        <w:rPr>
          <w:rFonts w:eastAsia="楷体"/>
          <w:sz w:val="24"/>
          <w:szCs w:val="24"/>
        </w:rPr>
        <w:t>[13]</w:t>
      </w:r>
      <w:r w:rsidRPr="004D0DD7">
        <w:rPr>
          <w:rFonts w:eastAsia="楷体"/>
          <w:sz w:val="24"/>
          <w:szCs w:val="24"/>
        </w:rPr>
        <w:t>。</w:t>
      </w:r>
    </w:p>
    <w:p w14:paraId="256DD463"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首先，对于频谱资源稀缺问题，随着越来越多的通信设备接入卫星通信系统，</w:t>
      </w:r>
      <w:r w:rsidRPr="004D0DD7">
        <w:rPr>
          <w:rFonts w:eastAsia="楷体"/>
          <w:color w:val="000000" w:themeColor="text1"/>
          <w:sz w:val="24"/>
          <w:szCs w:val="24"/>
        </w:rPr>
        <w:t>传统低频段目前无法提供足够的频率资源，这导致各卫星运营方将频率争夺的焦点聚集在</w:t>
      </w:r>
      <w:r w:rsidRPr="004D0DD7">
        <w:rPr>
          <w:rFonts w:eastAsia="楷体"/>
          <w:color w:val="000000" w:themeColor="text1"/>
          <w:sz w:val="24"/>
          <w:szCs w:val="24"/>
        </w:rPr>
        <w:t>Ku</w:t>
      </w:r>
      <w:r w:rsidRPr="004D0DD7">
        <w:rPr>
          <w:rFonts w:eastAsia="楷体"/>
          <w:color w:val="000000" w:themeColor="text1"/>
          <w:sz w:val="24"/>
          <w:szCs w:val="24"/>
        </w:rPr>
        <w:t>、</w:t>
      </w:r>
      <w:r w:rsidRPr="004D0DD7">
        <w:rPr>
          <w:rFonts w:eastAsia="楷体"/>
          <w:color w:val="000000" w:themeColor="text1"/>
          <w:sz w:val="24"/>
          <w:szCs w:val="24"/>
        </w:rPr>
        <w:t>Ka</w:t>
      </w:r>
      <w:r w:rsidRPr="004D0DD7">
        <w:rPr>
          <w:rFonts w:eastAsia="楷体"/>
          <w:color w:val="000000" w:themeColor="text1"/>
          <w:sz w:val="24"/>
          <w:szCs w:val="24"/>
        </w:rPr>
        <w:t>、</w:t>
      </w:r>
      <w:r w:rsidRPr="004D0DD7">
        <w:rPr>
          <w:rFonts w:eastAsia="楷体"/>
          <w:color w:val="000000" w:themeColor="text1"/>
          <w:sz w:val="24"/>
          <w:szCs w:val="24"/>
        </w:rPr>
        <w:t>Q/V</w:t>
      </w:r>
      <w:r w:rsidRPr="004D0DD7">
        <w:rPr>
          <w:rFonts w:eastAsia="楷体"/>
          <w:color w:val="000000" w:themeColor="text1"/>
          <w:sz w:val="24"/>
          <w:szCs w:val="24"/>
        </w:rPr>
        <w:t>等频段，其中除</w:t>
      </w:r>
      <w:r w:rsidRPr="004D0DD7">
        <w:rPr>
          <w:rFonts w:eastAsia="楷体"/>
          <w:color w:val="000000" w:themeColor="text1"/>
          <w:sz w:val="24"/>
          <w:szCs w:val="24"/>
        </w:rPr>
        <w:t>18.8~19.3/28.6~29.1GHz</w:t>
      </w:r>
      <w:r w:rsidRPr="004D0DD7">
        <w:rPr>
          <w:rFonts w:eastAsia="楷体"/>
          <w:color w:val="000000" w:themeColor="text1"/>
          <w:sz w:val="24"/>
          <w:szCs w:val="24"/>
        </w:rPr>
        <w:t>频段外的多数频段，</w:t>
      </w:r>
      <w:proofErr w:type="gramStart"/>
      <w:r w:rsidRPr="004D0DD7">
        <w:rPr>
          <w:rFonts w:eastAsia="楷体"/>
          <w:color w:val="000000" w:themeColor="text1"/>
          <w:sz w:val="24"/>
          <w:szCs w:val="24"/>
        </w:rPr>
        <w:t>当用于</w:t>
      </w:r>
      <w:proofErr w:type="gramEnd"/>
      <w:r w:rsidRPr="004D0DD7">
        <w:rPr>
          <w:rFonts w:eastAsia="楷体"/>
          <w:color w:val="000000" w:themeColor="text1"/>
          <w:sz w:val="24"/>
          <w:szCs w:val="24"/>
        </w:rPr>
        <w:t>NGSO</w:t>
      </w:r>
      <w:r w:rsidRPr="004D0DD7">
        <w:rPr>
          <w:rFonts w:eastAsia="楷体"/>
          <w:color w:val="000000" w:themeColor="text1"/>
          <w:sz w:val="24"/>
          <w:szCs w:val="24"/>
        </w:rPr>
        <w:t>卫星系统时，地球静止轨道（</w:t>
      </w:r>
      <w:r w:rsidRPr="004D0DD7">
        <w:rPr>
          <w:rFonts w:eastAsia="楷体"/>
          <w:color w:val="000000" w:themeColor="text1"/>
          <w:sz w:val="24"/>
          <w:szCs w:val="24"/>
        </w:rPr>
        <w:t>GSO</w:t>
      </w:r>
      <w:r w:rsidRPr="004D0DD7">
        <w:rPr>
          <w:rFonts w:eastAsia="楷体"/>
          <w:color w:val="000000" w:themeColor="text1"/>
          <w:sz w:val="24"/>
          <w:szCs w:val="24"/>
        </w:rPr>
        <w:t>）卫星系统始终处于优先地位。大量的频率需求和有限的频率资源之间的矛盾是约束众多卫星互联网发展的关键难题，</w:t>
      </w:r>
      <w:r w:rsidRPr="004D0DD7">
        <w:rPr>
          <w:rFonts w:eastAsia="楷体"/>
          <w:sz w:val="24"/>
          <w:szCs w:val="24"/>
        </w:rPr>
        <w:t>频带资源的稀缺将迫使不同的卫星星座在同一频带中工作。因此，如何在不同的卫星之间分配和共享频谱资源，特别是在不同轨道平面上运行的卫星，将是未来卫星系统设计中的一个紧迫问题</w:t>
      </w:r>
      <w:r w:rsidRPr="004D0DD7">
        <w:rPr>
          <w:rFonts w:eastAsia="楷体"/>
          <w:sz w:val="24"/>
          <w:szCs w:val="24"/>
        </w:rPr>
        <w:t>[14][15]</w:t>
      </w:r>
      <w:r w:rsidRPr="004D0DD7">
        <w:rPr>
          <w:rFonts w:eastAsia="楷体"/>
          <w:sz w:val="24"/>
          <w:szCs w:val="24"/>
        </w:rPr>
        <w:t>。</w:t>
      </w:r>
    </w:p>
    <w:p w14:paraId="0179AFA6"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其次，</w:t>
      </w:r>
      <w:r w:rsidRPr="004D0DD7">
        <w:rPr>
          <w:rFonts w:eastAsia="楷体"/>
          <w:color w:val="000000" w:themeColor="text1"/>
          <w:sz w:val="24"/>
          <w:szCs w:val="24"/>
        </w:rPr>
        <w:t>卫星通信干扰严重，</w:t>
      </w:r>
      <w:r w:rsidRPr="004D0DD7">
        <w:rPr>
          <w:rFonts w:eastAsia="楷体"/>
          <w:sz w:val="24"/>
          <w:szCs w:val="24"/>
        </w:rPr>
        <w:t>频谱感知困难，频谱空洞的检测精准度存疑等问题加剧了频谱资源的浪费。卫星通信系统可允许使用的频谱跨度大，达到了数十个</w:t>
      </w:r>
      <w:r w:rsidRPr="004D0DD7">
        <w:rPr>
          <w:rFonts w:eastAsia="楷体"/>
          <w:sz w:val="24"/>
          <w:szCs w:val="24"/>
        </w:rPr>
        <w:t>GHz</w:t>
      </w:r>
      <w:r w:rsidRPr="004D0DD7">
        <w:rPr>
          <w:rFonts w:eastAsia="楷体"/>
          <w:sz w:val="24"/>
          <w:szCs w:val="24"/>
        </w:rPr>
        <w:t>。与此同时，大量的</w:t>
      </w:r>
      <w:r w:rsidRPr="004D0DD7">
        <w:rPr>
          <w:rFonts w:eastAsia="楷体"/>
          <w:sz w:val="24"/>
          <w:szCs w:val="24"/>
        </w:rPr>
        <w:t>NGSO</w:t>
      </w:r>
      <w:r w:rsidRPr="004D0DD7">
        <w:rPr>
          <w:rFonts w:eastAsia="楷体"/>
          <w:sz w:val="24"/>
          <w:szCs w:val="24"/>
        </w:rPr>
        <w:t>星座卫星的组网和使用导致卫星通信频谱占用率高。另一方面，低轨卫星绕地周期较短，这导致卫星通信系统中频谱占用情况动态变化度高</w:t>
      </w:r>
      <w:r w:rsidRPr="004D0DD7">
        <w:rPr>
          <w:rFonts w:eastAsia="楷体"/>
          <w:sz w:val="24"/>
          <w:szCs w:val="24"/>
        </w:rPr>
        <w:t>[16]</w:t>
      </w:r>
      <w:r w:rsidRPr="004D0DD7">
        <w:rPr>
          <w:rFonts w:eastAsia="楷体"/>
          <w:sz w:val="24"/>
          <w:szCs w:val="24"/>
        </w:rPr>
        <w:t>。因此，与地面通信系统相比，卫星通信系统频谱感知问题呈</w:t>
      </w:r>
      <w:r w:rsidRPr="004D0DD7">
        <w:rPr>
          <w:rFonts w:eastAsia="楷体"/>
          <w:sz w:val="24"/>
          <w:szCs w:val="24"/>
        </w:rPr>
        <w:lastRenderedPageBreak/>
        <w:t>现出监测带宽大、占用比高、动态变化快的特点。针对这些特点，如何实现快速、高精度的频谱感知，</w:t>
      </w:r>
      <w:r w:rsidRPr="004D0DD7">
        <w:rPr>
          <w:rFonts w:eastAsia="楷体"/>
          <w:color w:val="000000" w:themeColor="text1"/>
          <w:sz w:val="24"/>
          <w:szCs w:val="24"/>
        </w:rPr>
        <w:t>有效检测并规避卫星系统中的同频干扰，</w:t>
      </w:r>
      <w:r w:rsidRPr="004D0DD7">
        <w:rPr>
          <w:rFonts w:eastAsia="楷体"/>
          <w:sz w:val="24"/>
          <w:szCs w:val="24"/>
        </w:rPr>
        <w:t>是卫星通信系统中亟待解决的问题</w:t>
      </w:r>
      <w:r w:rsidRPr="004D0DD7">
        <w:rPr>
          <w:rFonts w:eastAsia="楷体"/>
          <w:sz w:val="24"/>
          <w:szCs w:val="24"/>
        </w:rPr>
        <w:t>[17][18]</w:t>
      </w:r>
      <w:r w:rsidRPr="004D0DD7">
        <w:rPr>
          <w:rFonts w:eastAsia="楷体"/>
          <w:sz w:val="24"/>
          <w:szCs w:val="24"/>
        </w:rPr>
        <w:t>。</w:t>
      </w:r>
    </w:p>
    <w:p w14:paraId="34542EB0"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针对频谱数据挖掘效率较低问题，在考虑模型复杂度、精准度、可解析性是否满足实际场景的前提下，为保证模型具有较好的泛化能力，需要拥有可针对不同频谱业务场景的系统性的频谱知识作为支撑</w:t>
      </w:r>
      <w:r w:rsidRPr="004D0DD7">
        <w:rPr>
          <w:rFonts w:eastAsia="楷体"/>
          <w:sz w:val="24"/>
          <w:szCs w:val="24"/>
        </w:rPr>
        <w:t>[19]</w:t>
      </w:r>
      <w:r w:rsidRPr="004D0DD7">
        <w:rPr>
          <w:rFonts w:eastAsia="楷体"/>
          <w:sz w:val="24"/>
          <w:szCs w:val="24"/>
        </w:rPr>
        <w:t>。另外，</w:t>
      </w:r>
      <w:r w:rsidRPr="005F4ED9">
        <w:rPr>
          <w:rFonts w:eastAsia="楷体"/>
          <w:color w:val="000000" w:themeColor="text1"/>
          <w:sz w:val="24"/>
          <w:szCs w:val="24"/>
          <w:highlight w:val="yellow"/>
        </w:rPr>
        <w:t>NGSO</w:t>
      </w:r>
      <w:r w:rsidRPr="005F4ED9">
        <w:rPr>
          <w:rFonts w:eastAsia="楷体"/>
          <w:color w:val="000000" w:themeColor="text1"/>
          <w:sz w:val="24"/>
          <w:szCs w:val="24"/>
          <w:highlight w:val="yellow"/>
        </w:rPr>
        <w:t>卫星频谱不仅涵盖</w:t>
      </w:r>
      <w:r w:rsidRPr="005F4ED9">
        <w:rPr>
          <w:rFonts w:eastAsia="楷体"/>
          <w:color w:val="000000" w:themeColor="text1"/>
          <w:sz w:val="24"/>
          <w:szCs w:val="24"/>
          <w:highlight w:val="yellow"/>
        </w:rPr>
        <w:t>7GHz</w:t>
      </w:r>
      <w:r w:rsidRPr="005F4ED9">
        <w:rPr>
          <w:rFonts w:eastAsia="楷体"/>
          <w:color w:val="000000" w:themeColor="text1"/>
          <w:sz w:val="24"/>
          <w:szCs w:val="24"/>
          <w:highlight w:val="yellow"/>
        </w:rPr>
        <w:t>以下的</w:t>
      </w:r>
      <w:r w:rsidRPr="005F4ED9">
        <w:rPr>
          <w:rFonts w:eastAsia="楷体"/>
          <w:color w:val="000000" w:themeColor="text1"/>
          <w:sz w:val="24"/>
          <w:szCs w:val="24"/>
          <w:highlight w:val="yellow"/>
        </w:rPr>
        <w:t>L</w:t>
      </w:r>
      <w:r w:rsidRPr="005F4ED9">
        <w:rPr>
          <w:rFonts w:eastAsia="楷体"/>
          <w:color w:val="000000" w:themeColor="text1"/>
          <w:sz w:val="24"/>
          <w:szCs w:val="24"/>
          <w:highlight w:val="yellow"/>
        </w:rPr>
        <w:t>波段、</w:t>
      </w:r>
      <w:r w:rsidRPr="005F4ED9">
        <w:rPr>
          <w:rFonts w:eastAsia="楷体"/>
          <w:color w:val="000000" w:themeColor="text1"/>
          <w:sz w:val="24"/>
          <w:szCs w:val="24"/>
          <w:highlight w:val="yellow"/>
        </w:rPr>
        <w:t>S</w:t>
      </w:r>
      <w:r w:rsidRPr="005F4ED9">
        <w:rPr>
          <w:rFonts w:eastAsia="楷体"/>
          <w:color w:val="000000" w:themeColor="text1"/>
          <w:sz w:val="24"/>
          <w:szCs w:val="24"/>
          <w:highlight w:val="yellow"/>
        </w:rPr>
        <w:t>波段和</w:t>
      </w:r>
      <w:r w:rsidRPr="005F4ED9">
        <w:rPr>
          <w:rFonts w:eastAsia="楷体"/>
          <w:color w:val="000000" w:themeColor="text1"/>
          <w:sz w:val="24"/>
          <w:szCs w:val="24"/>
          <w:highlight w:val="yellow"/>
        </w:rPr>
        <w:t>C</w:t>
      </w:r>
      <w:r w:rsidRPr="005F4ED9">
        <w:rPr>
          <w:rFonts w:eastAsia="楷体"/>
          <w:color w:val="000000" w:themeColor="text1"/>
          <w:sz w:val="24"/>
          <w:szCs w:val="24"/>
          <w:highlight w:val="yellow"/>
        </w:rPr>
        <w:t>波段等中、低频段，还包括</w:t>
      </w:r>
      <w:r w:rsidRPr="005F4ED9">
        <w:rPr>
          <w:rFonts w:eastAsia="楷体"/>
          <w:color w:val="000000" w:themeColor="text1"/>
          <w:sz w:val="24"/>
          <w:szCs w:val="24"/>
          <w:highlight w:val="yellow"/>
        </w:rPr>
        <w:t>10GHz</w:t>
      </w:r>
      <w:r w:rsidRPr="005F4ED9">
        <w:rPr>
          <w:rFonts w:eastAsia="楷体"/>
          <w:color w:val="000000" w:themeColor="text1"/>
          <w:sz w:val="24"/>
          <w:szCs w:val="24"/>
          <w:highlight w:val="yellow"/>
        </w:rPr>
        <w:t>以上</w:t>
      </w:r>
      <w:r w:rsidRPr="005F4ED9">
        <w:rPr>
          <w:rFonts w:eastAsia="楷体"/>
          <w:color w:val="000000" w:themeColor="text1"/>
          <w:sz w:val="24"/>
          <w:szCs w:val="24"/>
          <w:highlight w:val="yellow"/>
        </w:rPr>
        <w:t>Ku</w:t>
      </w:r>
      <w:r w:rsidRPr="005F4ED9">
        <w:rPr>
          <w:rFonts w:eastAsia="楷体"/>
          <w:color w:val="000000" w:themeColor="text1"/>
          <w:sz w:val="24"/>
          <w:szCs w:val="24"/>
          <w:highlight w:val="yellow"/>
        </w:rPr>
        <w:t>波段、</w:t>
      </w:r>
      <w:r w:rsidRPr="005F4ED9">
        <w:rPr>
          <w:rFonts w:eastAsia="楷体"/>
          <w:color w:val="000000" w:themeColor="text1"/>
          <w:sz w:val="24"/>
          <w:szCs w:val="24"/>
          <w:highlight w:val="yellow"/>
        </w:rPr>
        <w:t>Ka</w:t>
      </w:r>
      <w:r w:rsidRPr="005F4ED9">
        <w:rPr>
          <w:rFonts w:eastAsia="楷体"/>
          <w:color w:val="000000" w:themeColor="text1"/>
          <w:sz w:val="24"/>
          <w:szCs w:val="24"/>
          <w:highlight w:val="yellow"/>
        </w:rPr>
        <w:t>波段和</w:t>
      </w:r>
      <w:r w:rsidRPr="005F4ED9">
        <w:rPr>
          <w:rFonts w:eastAsia="楷体"/>
          <w:color w:val="000000" w:themeColor="text1"/>
          <w:sz w:val="24"/>
          <w:szCs w:val="24"/>
          <w:highlight w:val="yellow"/>
        </w:rPr>
        <w:t>Q/V</w:t>
      </w:r>
      <w:r w:rsidRPr="005F4ED9">
        <w:rPr>
          <w:rFonts w:eastAsia="楷体"/>
          <w:color w:val="000000" w:themeColor="text1"/>
          <w:sz w:val="24"/>
          <w:szCs w:val="24"/>
          <w:highlight w:val="yellow"/>
        </w:rPr>
        <w:t>波段等高频段，频段跨度大，认知难度高，传统的从时域或频域等进行频谱监测和信号识别，难以深度挖掘和利用频段和业务之间的内在联系。</w:t>
      </w:r>
      <w:r w:rsidRPr="005F4ED9">
        <w:rPr>
          <w:rFonts w:eastAsia="楷体"/>
          <w:sz w:val="24"/>
          <w:szCs w:val="24"/>
          <w:highlight w:val="yellow"/>
        </w:rPr>
        <w:t>因此，为推动频谱数据挖掘从静态、低效的以人工为主的模式向动态、精准的智能模式转变，探索一种新的频谱数据挖掘模式是</w:t>
      </w:r>
      <w:r w:rsidRPr="005F4ED9">
        <w:rPr>
          <w:rFonts w:eastAsia="楷体"/>
          <w:color w:val="000000" w:themeColor="text1"/>
          <w:sz w:val="24"/>
          <w:szCs w:val="24"/>
          <w:highlight w:val="yellow"/>
        </w:rPr>
        <w:t>当务之急</w:t>
      </w:r>
      <w:del w:id="0" w:author="*   ..   *" w:date="2022-12-15T23:15:00Z">
        <w:r w:rsidRPr="004D0DD7">
          <w:rPr>
            <w:rFonts w:eastAsia="楷体"/>
            <w:sz w:val="24"/>
            <w:szCs w:val="24"/>
          </w:rPr>
          <w:delText>。</w:delText>
        </w:r>
      </w:del>
      <w:r w:rsidRPr="004D0DD7">
        <w:rPr>
          <w:rFonts w:eastAsia="楷体"/>
          <w:sz w:val="24"/>
          <w:szCs w:val="24"/>
        </w:rPr>
        <w:t>[20][21]</w:t>
      </w:r>
      <w:r w:rsidRPr="004D0DD7">
        <w:rPr>
          <w:rFonts w:eastAsia="楷体"/>
          <w:sz w:val="24"/>
          <w:szCs w:val="24"/>
        </w:rPr>
        <w:t>。</w:t>
      </w:r>
    </w:p>
    <w:p w14:paraId="1C8FDAB0"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基于上述问题，本项目针对卫星互联网系统中频谱感知与利用架构，以建立稳定的互联网系统、提高频谱资源利用率、优化服务质量为目标，建立集分析、建模、算法设计为一体的研究框架。通过深度剖析频谱感知的特征，设计更为高效、合理的频谱利用系统，并在完成频谱利用的基础上研究相应的频谱数据挖掘方案，从而切实满足实际业务的要求。其研究意义主要体现在以下几个方面：</w:t>
      </w:r>
    </w:p>
    <w:p w14:paraId="55C556DF" w14:textId="77777777" w:rsidR="00E74819" w:rsidRPr="00E74819" w:rsidRDefault="00E74819" w:rsidP="00E74819">
      <w:pPr>
        <w:snapToGrid w:val="0"/>
        <w:spacing w:line="440" w:lineRule="exact"/>
        <w:ind w:firstLine="420"/>
        <w:rPr>
          <w:rFonts w:eastAsia="楷体"/>
          <w:sz w:val="24"/>
          <w:szCs w:val="24"/>
        </w:rPr>
      </w:pPr>
      <w:r w:rsidRPr="00E74819">
        <w:rPr>
          <w:rFonts w:eastAsia="楷体"/>
          <w:sz w:val="24"/>
          <w:szCs w:val="24"/>
        </w:rPr>
        <w:t>1)</w:t>
      </w:r>
      <w:r w:rsidRPr="00E74819">
        <w:rPr>
          <w:rFonts w:eastAsia="楷体"/>
          <w:sz w:val="24"/>
          <w:szCs w:val="24"/>
        </w:rPr>
        <w:t>设计</w:t>
      </w:r>
      <w:r w:rsidRPr="00E74819">
        <w:rPr>
          <w:rFonts w:eastAsia="楷体" w:hint="eastAsia"/>
          <w:sz w:val="24"/>
          <w:szCs w:val="24"/>
        </w:rPr>
        <w:t>动态灵活</w:t>
      </w:r>
      <w:r w:rsidRPr="00E74819">
        <w:rPr>
          <w:rFonts w:eastAsia="楷体"/>
          <w:sz w:val="24"/>
          <w:szCs w:val="24"/>
        </w:rPr>
        <w:t>的</w:t>
      </w:r>
      <w:r w:rsidRPr="00E74819">
        <w:rPr>
          <w:rFonts w:eastAsia="楷体" w:hint="eastAsia"/>
          <w:sz w:val="24"/>
          <w:szCs w:val="24"/>
        </w:rPr>
        <w:t>星地</w:t>
      </w:r>
      <w:r w:rsidRPr="00E74819">
        <w:rPr>
          <w:rFonts w:eastAsia="楷体"/>
          <w:sz w:val="24"/>
          <w:szCs w:val="24"/>
        </w:rPr>
        <w:t>频谱共享框架提高频谱资源利用率</w:t>
      </w:r>
    </w:p>
    <w:p w14:paraId="0EA2870D" w14:textId="77777777" w:rsidR="00E74819" w:rsidRDefault="00E74819" w:rsidP="00E74819">
      <w:pPr>
        <w:snapToGrid w:val="0"/>
        <w:spacing w:line="440" w:lineRule="exact"/>
        <w:ind w:firstLine="420"/>
        <w:rPr>
          <w:rFonts w:eastAsia="楷体"/>
          <w:sz w:val="24"/>
          <w:szCs w:val="24"/>
        </w:rPr>
      </w:pPr>
      <w:r w:rsidRPr="006D2D7E">
        <w:rPr>
          <w:rFonts w:eastAsia="楷体" w:hint="eastAsia"/>
          <w:sz w:val="24"/>
          <w:szCs w:val="24"/>
        </w:rPr>
        <w:t>当前，星上和地面频谱资源稀缺，</w:t>
      </w:r>
      <w:r>
        <w:rPr>
          <w:rFonts w:eastAsia="楷体" w:hint="eastAsia"/>
          <w:sz w:val="24"/>
          <w:szCs w:val="24"/>
        </w:rPr>
        <w:t>严重</w:t>
      </w:r>
      <w:r w:rsidRPr="006D2D7E">
        <w:rPr>
          <w:rFonts w:eastAsia="楷体" w:hint="eastAsia"/>
          <w:sz w:val="24"/>
          <w:szCs w:val="24"/>
        </w:rPr>
        <w:t>限制了网络性能，</w:t>
      </w:r>
      <w:r w:rsidRPr="006E63CF">
        <w:rPr>
          <w:rFonts w:eastAsia="楷体" w:hint="eastAsia"/>
          <w:sz w:val="24"/>
          <w:szCs w:val="24"/>
        </w:rPr>
        <w:t>频率兼容和频率</w:t>
      </w:r>
      <w:r>
        <w:rPr>
          <w:rFonts w:eastAsia="楷体" w:hint="eastAsia"/>
          <w:sz w:val="24"/>
          <w:szCs w:val="24"/>
        </w:rPr>
        <w:t>共用技术成为解决</w:t>
      </w:r>
      <w:r w:rsidRPr="006E63CF">
        <w:rPr>
          <w:rFonts w:eastAsia="楷体" w:hint="eastAsia"/>
          <w:sz w:val="24"/>
          <w:szCs w:val="24"/>
        </w:rPr>
        <w:t>低轨互联网星座频率轨道资源使用难题的</w:t>
      </w:r>
      <w:r>
        <w:rPr>
          <w:rFonts w:eastAsia="楷体" w:hint="eastAsia"/>
          <w:sz w:val="24"/>
          <w:szCs w:val="24"/>
        </w:rPr>
        <w:t>重要</w:t>
      </w:r>
      <w:r w:rsidRPr="006E63CF">
        <w:rPr>
          <w:rFonts w:eastAsia="楷体" w:hint="eastAsia"/>
          <w:sz w:val="24"/>
          <w:szCs w:val="24"/>
        </w:rPr>
        <w:t>途径。</w:t>
      </w:r>
      <w:r>
        <w:rPr>
          <w:rFonts w:eastAsia="楷体" w:hint="eastAsia"/>
          <w:sz w:val="24"/>
          <w:szCs w:val="24"/>
        </w:rPr>
        <w:t>首先，根据干扰场景模型，</w:t>
      </w:r>
      <w:r w:rsidRPr="004C7F9A">
        <w:rPr>
          <w:rFonts w:eastAsia="楷体" w:hint="eastAsia"/>
          <w:sz w:val="24"/>
          <w:szCs w:val="24"/>
        </w:rPr>
        <w:t>分析干扰机理</w:t>
      </w:r>
      <w:r>
        <w:rPr>
          <w:rFonts w:eastAsia="楷体" w:hint="eastAsia"/>
          <w:sz w:val="24"/>
          <w:szCs w:val="24"/>
        </w:rPr>
        <w:t>，</w:t>
      </w:r>
      <w:r w:rsidRPr="004C7F9A">
        <w:rPr>
          <w:rFonts w:eastAsia="楷体" w:hint="eastAsia"/>
          <w:sz w:val="24"/>
          <w:szCs w:val="24"/>
        </w:rPr>
        <w:t>利用时分动态复用方式设计卫星与地面系统的共享机制，</w:t>
      </w:r>
      <w:r>
        <w:rPr>
          <w:rFonts w:eastAsia="楷体" w:hint="eastAsia"/>
          <w:sz w:val="24"/>
          <w:szCs w:val="24"/>
        </w:rPr>
        <w:t>调整接入频谱空洞的相关协议；然后，</w:t>
      </w:r>
      <w:r w:rsidRPr="004C7F9A">
        <w:rPr>
          <w:rFonts w:eastAsia="楷体" w:hint="eastAsia"/>
          <w:sz w:val="24"/>
          <w:szCs w:val="24"/>
        </w:rPr>
        <w:t>根据卫星星历调整不同小区的时隙使用方式，</w:t>
      </w:r>
      <w:r w:rsidRPr="00B4626F">
        <w:rPr>
          <w:rFonts w:eastAsia="楷体" w:hint="eastAsia"/>
          <w:sz w:val="24"/>
          <w:szCs w:val="24"/>
        </w:rPr>
        <w:t>在保证</w:t>
      </w:r>
      <w:proofErr w:type="gramStart"/>
      <w:r w:rsidRPr="00B4626F">
        <w:rPr>
          <w:rFonts w:eastAsia="楷体" w:hint="eastAsia"/>
          <w:sz w:val="24"/>
          <w:szCs w:val="24"/>
        </w:rPr>
        <w:t>主用户</w:t>
      </w:r>
      <w:proofErr w:type="gramEnd"/>
      <w:r w:rsidRPr="00B4626F">
        <w:rPr>
          <w:rFonts w:eastAsia="楷体" w:hint="eastAsia"/>
          <w:sz w:val="24"/>
          <w:szCs w:val="24"/>
        </w:rPr>
        <w:t>的服务质量的同时限制次用户的发射功率，</w:t>
      </w:r>
      <w:r w:rsidRPr="004C7F9A">
        <w:rPr>
          <w:rFonts w:eastAsia="楷体" w:hint="eastAsia"/>
          <w:sz w:val="24"/>
          <w:szCs w:val="24"/>
        </w:rPr>
        <w:t>同时对齐卫星和地面系统的参数更新周期，以保证两系统严格同步</w:t>
      </w:r>
      <w:r>
        <w:rPr>
          <w:rFonts w:eastAsia="楷体" w:hint="eastAsia"/>
          <w:sz w:val="24"/>
          <w:szCs w:val="24"/>
        </w:rPr>
        <w:t>；最后，通过构建</w:t>
      </w:r>
      <w:r w:rsidRPr="004C7F9A">
        <w:rPr>
          <w:rFonts w:eastAsia="楷体" w:hint="eastAsia"/>
          <w:sz w:val="24"/>
          <w:szCs w:val="24"/>
        </w:rPr>
        <w:t>基于地理信息</w:t>
      </w:r>
      <w:r>
        <w:rPr>
          <w:rFonts w:eastAsia="楷体" w:hint="eastAsia"/>
          <w:sz w:val="24"/>
          <w:szCs w:val="24"/>
        </w:rPr>
        <w:t>的认知</w:t>
      </w:r>
      <w:r w:rsidRPr="004C7F9A">
        <w:rPr>
          <w:rFonts w:eastAsia="楷体" w:hint="eastAsia"/>
          <w:sz w:val="24"/>
          <w:szCs w:val="24"/>
        </w:rPr>
        <w:t>数据库</w:t>
      </w:r>
      <w:r>
        <w:rPr>
          <w:rFonts w:eastAsia="楷体" w:hint="eastAsia"/>
          <w:sz w:val="24"/>
          <w:szCs w:val="24"/>
        </w:rPr>
        <w:t>，</w:t>
      </w:r>
      <w:r w:rsidRPr="00B4626F">
        <w:rPr>
          <w:rFonts w:eastAsia="楷体" w:hint="eastAsia"/>
          <w:sz w:val="24"/>
          <w:szCs w:val="24"/>
        </w:rPr>
        <w:t>充分利用周围环境的状态信息，</w:t>
      </w:r>
      <w:r>
        <w:rPr>
          <w:rFonts w:eastAsia="楷体" w:hint="eastAsia"/>
          <w:sz w:val="24"/>
          <w:szCs w:val="24"/>
        </w:rPr>
        <w:t>进一步提升</w:t>
      </w:r>
      <w:r w:rsidRPr="004C7F9A">
        <w:rPr>
          <w:rFonts w:eastAsia="楷体" w:hint="eastAsia"/>
          <w:sz w:val="24"/>
          <w:szCs w:val="24"/>
        </w:rPr>
        <w:t>频谱在时间和空间上的可用性</w:t>
      </w:r>
      <w:r>
        <w:rPr>
          <w:rFonts w:eastAsia="楷体" w:hint="eastAsia"/>
          <w:sz w:val="24"/>
          <w:szCs w:val="24"/>
        </w:rPr>
        <w:t>，</w:t>
      </w:r>
      <w:r w:rsidRPr="004C7F9A">
        <w:rPr>
          <w:rFonts w:eastAsia="楷体" w:hint="eastAsia"/>
          <w:sz w:val="24"/>
          <w:szCs w:val="24"/>
        </w:rPr>
        <w:t>从而达到高效地利用频谱资源的目的</w:t>
      </w:r>
      <w:r>
        <w:rPr>
          <w:rFonts w:eastAsia="楷体" w:hint="eastAsia"/>
          <w:sz w:val="24"/>
          <w:szCs w:val="24"/>
        </w:rPr>
        <w:t>。</w:t>
      </w:r>
    </w:p>
    <w:p w14:paraId="0C23AFA1" w14:textId="77777777" w:rsidR="00DF7A4D" w:rsidRPr="004D0DD7" w:rsidRDefault="004B2FEA" w:rsidP="00E74819">
      <w:pPr>
        <w:snapToGrid w:val="0"/>
        <w:spacing w:line="440" w:lineRule="exact"/>
        <w:ind w:firstLine="420"/>
        <w:rPr>
          <w:rFonts w:eastAsia="楷体"/>
          <w:sz w:val="24"/>
          <w:szCs w:val="24"/>
        </w:rPr>
      </w:pPr>
      <w:r w:rsidRPr="004D0DD7">
        <w:rPr>
          <w:rFonts w:eastAsia="楷体"/>
          <w:sz w:val="24"/>
          <w:szCs w:val="24"/>
        </w:rPr>
        <w:t>2)</w:t>
      </w:r>
      <w:r w:rsidRPr="004D0DD7">
        <w:rPr>
          <w:rFonts w:eastAsia="楷体"/>
          <w:sz w:val="24"/>
          <w:szCs w:val="24"/>
        </w:rPr>
        <w:t>研究高效的频谱感知算法能够为频谱分配提供可靠的指导</w:t>
      </w:r>
    </w:p>
    <w:p w14:paraId="501565EA"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通过动态捕捉周围环境的信息，与外界实时进行信息交换，根据相关算法，有效判断频谱资源的使用情况，精准找出空闲的频谱资源，当有业务请求需要使用频谱资源时，则可通过频谱资源的使用情况和业务的实际要求动态调整频谱分配策略。是保证频谱资源分布均衡、高效使用的关键，更是提高用户服务体验的前提。</w:t>
      </w:r>
    </w:p>
    <w:p w14:paraId="5FF3A536"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lastRenderedPageBreak/>
        <w:t>3)</w:t>
      </w:r>
      <w:r w:rsidRPr="004D0DD7">
        <w:rPr>
          <w:rFonts w:eastAsia="楷体"/>
          <w:sz w:val="24"/>
          <w:szCs w:val="24"/>
        </w:rPr>
        <w:t>评测并优化频谱数据挖掘方案能切实提高系统的整体性能</w:t>
      </w:r>
    </w:p>
    <w:p w14:paraId="2115F557"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根据频谱数据中蕴含的复杂关系和业务环境，高效融合频谱监测数据、用</w:t>
      </w:r>
      <w:proofErr w:type="gramStart"/>
      <w:r w:rsidRPr="004D0DD7">
        <w:rPr>
          <w:rFonts w:eastAsia="楷体"/>
          <w:sz w:val="24"/>
          <w:szCs w:val="24"/>
        </w:rPr>
        <w:t>频设备</w:t>
      </w:r>
      <w:proofErr w:type="gramEnd"/>
      <w:r w:rsidRPr="004D0DD7">
        <w:rPr>
          <w:rFonts w:eastAsia="楷体"/>
          <w:sz w:val="24"/>
          <w:szCs w:val="24"/>
        </w:rPr>
        <w:t>信息、频谱管理日志等多源数据，挖掘频谱数据中各实体之间在时间、频率、空间等多元维度上的隐藏关系，实现频谱数据与模型、专家经验混合驱动的频谱智能管理，提升复杂环境下频谱数据挖掘的智能化水平，以保证在不同业务场景下的泛用性和</w:t>
      </w:r>
      <w:proofErr w:type="gramStart"/>
      <w:r w:rsidRPr="004D0DD7">
        <w:rPr>
          <w:rFonts w:eastAsia="楷体"/>
          <w:sz w:val="24"/>
          <w:szCs w:val="24"/>
        </w:rPr>
        <w:t>可</w:t>
      </w:r>
      <w:proofErr w:type="gramEnd"/>
      <w:r w:rsidRPr="004D0DD7">
        <w:rPr>
          <w:rFonts w:eastAsia="楷体"/>
          <w:sz w:val="24"/>
          <w:szCs w:val="24"/>
        </w:rPr>
        <w:t>扩展性。</w:t>
      </w:r>
    </w:p>
    <w:p w14:paraId="6271D395"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随着卫星业务逐渐转向宽带大容量通信业务，卫星需要更大的带宽和更多的频率来承载爆发式的业务需求。根据国际电信联盟无线电规则，高轨卫星和低轨卫星可以在若干个频段上共享。因此，在复杂电磁环境下，对</w:t>
      </w:r>
      <w:r w:rsidRPr="004D0DD7">
        <w:rPr>
          <w:rFonts w:eastAsia="楷体"/>
          <w:sz w:val="24"/>
          <w:szCs w:val="24"/>
        </w:rPr>
        <w:t>GSO</w:t>
      </w:r>
      <w:r w:rsidRPr="004D0DD7">
        <w:rPr>
          <w:rFonts w:eastAsia="楷体"/>
          <w:sz w:val="24"/>
          <w:szCs w:val="24"/>
        </w:rPr>
        <w:t>卫星及其他</w:t>
      </w:r>
      <w:r w:rsidRPr="004D0DD7">
        <w:rPr>
          <w:rFonts w:eastAsia="楷体"/>
          <w:sz w:val="24"/>
          <w:szCs w:val="24"/>
        </w:rPr>
        <w:t>NGSO</w:t>
      </w:r>
      <w:r w:rsidRPr="004D0DD7">
        <w:rPr>
          <w:rFonts w:eastAsia="楷体"/>
          <w:sz w:val="24"/>
          <w:szCs w:val="24"/>
        </w:rPr>
        <w:t>星座卫星下行信号进行分析，实现卫星通信信号占据频谱资源的感知，是当前卫星通信系统的核心关键技术。精准的频谱感知能够为终端后续频点、带宽以及极化方式等的选择提供依据，实现频谱利用率的最大化，同时也可以有效降低</w:t>
      </w:r>
      <w:r w:rsidRPr="004D0DD7">
        <w:rPr>
          <w:rFonts w:eastAsia="楷体"/>
          <w:sz w:val="24"/>
          <w:szCs w:val="24"/>
        </w:rPr>
        <w:t>/</w:t>
      </w:r>
      <w:r w:rsidRPr="004D0DD7">
        <w:rPr>
          <w:rFonts w:eastAsia="楷体"/>
          <w:sz w:val="24"/>
          <w:szCs w:val="24"/>
        </w:rPr>
        <w:t>避免卫星通信系统中的干扰。</w:t>
      </w:r>
    </w:p>
    <w:p w14:paraId="43CEF82F" w14:textId="77777777" w:rsidR="00DF7A4D" w:rsidRPr="004D0DD7" w:rsidRDefault="004B2FEA">
      <w:pPr>
        <w:snapToGrid w:val="0"/>
        <w:spacing w:line="440" w:lineRule="exact"/>
        <w:ind w:firstLineChars="196" w:firstLine="472"/>
        <w:rPr>
          <w:rFonts w:eastAsia="楷体"/>
          <w:b/>
          <w:bCs/>
          <w:sz w:val="24"/>
          <w:szCs w:val="24"/>
        </w:rPr>
      </w:pPr>
      <w:r w:rsidRPr="004D0DD7">
        <w:rPr>
          <w:rFonts w:eastAsia="楷体"/>
          <w:b/>
          <w:bCs/>
          <w:sz w:val="24"/>
          <w:szCs w:val="24"/>
        </w:rPr>
        <w:t xml:space="preserve">1.2 </w:t>
      </w:r>
      <w:r w:rsidRPr="004D0DD7">
        <w:rPr>
          <w:rFonts w:eastAsia="楷体"/>
          <w:b/>
          <w:bCs/>
          <w:sz w:val="24"/>
          <w:szCs w:val="24"/>
        </w:rPr>
        <w:t>国内外研究现状</w:t>
      </w:r>
    </w:p>
    <w:p w14:paraId="761402FB"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项目组针对非静止星座、动态业务导致的复杂干扰难题，研究复杂电磁环境下无线网络资源感知理论与技术，对卫星频谱感知以及频谱认知技术进行了广泛而深入的调研，目前主要的研究成果分析如下：</w:t>
      </w:r>
    </w:p>
    <w:p w14:paraId="78C34433"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(1)</w:t>
      </w:r>
      <w:r w:rsidRPr="004D0DD7">
        <w:rPr>
          <w:rFonts w:eastAsia="楷体"/>
          <w:sz w:val="24"/>
          <w:szCs w:val="24"/>
        </w:rPr>
        <w:t>频谱感知技术</w:t>
      </w:r>
    </w:p>
    <w:p w14:paraId="761C63D1"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频谱感知是认知无线电中的关键技术，根据认知用户感知频谱的带宽可分为窄带频谱感知和宽带频谱感知技术。</w:t>
      </w:r>
    </w:p>
    <w:p w14:paraId="3A2E3C8A"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窄带频谱感知技术每次只能对较窄带宽的频谱进行检测，其主要方法有能量检测、匹配滤波器检测、</w:t>
      </w:r>
      <w:proofErr w:type="gramStart"/>
      <w:r w:rsidRPr="004D0DD7">
        <w:rPr>
          <w:rFonts w:eastAsia="楷体"/>
          <w:sz w:val="24"/>
          <w:szCs w:val="24"/>
        </w:rPr>
        <w:t>循环平稳检测</w:t>
      </w:r>
      <w:proofErr w:type="gramEnd"/>
      <w:r w:rsidRPr="004D0DD7">
        <w:rPr>
          <w:rFonts w:eastAsia="楷体"/>
          <w:sz w:val="24"/>
          <w:szCs w:val="24"/>
        </w:rPr>
        <w:t>、本振泄漏能量检测、干扰温度检测、协方差检测、机器学习检测、协作频谱感知八种。</w:t>
      </w:r>
    </w:p>
    <w:p w14:paraId="1AD55E77"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能量检测是目前最常用的一种频谱感知方法</w:t>
      </w:r>
      <w:r w:rsidRPr="004D0DD7">
        <w:rPr>
          <w:rFonts w:eastAsia="楷体"/>
          <w:sz w:val="24"/>
          <w:szCs w:val="24"/>
        </w:rPr>
        <w:t>[22]</w:t>
      </w:r>
      <w:r w:rsidRPr="004D0DD7">
        <w:rPr>
          <w:rFonts w:eastAsia="楷体"/>
          <w:sz w:val="24"/>
          <w:szCs w:val="24"/>
        </w:rPr>
        <w:t>，其优点在于不需要知道任何先验信息，且复杂度较低</w:t>
      </w:r>
      <w:r w:rsidRPr="004D0DD7">
        <w:rPr>
          <w:rFonts w:eastAsia="楷体"/>
          <w:sz w:val="24"/>
          <w:szCs w:val="24"/>
        </w:rPr>
        <w:t>[23]-[26]</w:t>
      </w:r>
      <w:r w:rsidRPr="004D0DD7">
        <w:rPr>
          <w:rFonts w:eastAsia="楷体"/>
          <w:sz w:val="24"/>
          <w:szCs w:val="24"/>
        </w:rPr>
        <w:t>。但是当信噪比较低、噪声温度较高或存在干扰信号的时候，就无法对接收信号中的噪声、干扰和实际信号进行区分，导致可能做出错误的判决。为提高检测速度和准确率，文献</w:t>
      </w:r>
      <w:r w:rsidRPr="004D0DD7">
        <w:rPr>
          <w:rFonts w:eastAsia="楷体"/>
          <w:sz w:val="24"/>
          <w:szCs w:val="24"/>
        </w:rPr>
        <w:t>[27][28]</w:t>
      </w:r>
      <w:r w:rsidRPr="004D0DD7">
        <w:rPr>
          <w:rFonts w:eastAsia="楷体"/>
          <w:sz w:val="24"/>
          <w:szCs w:val="24"/>
        </w:rPr>
        <w:t>提出匹配滤波器检测方法，利用匹配滤波特性对授权信道进行检测</w:t>
      </w:r>
      <w:r w:rsidRPr="004D0DD7">
        <w:rPr>
          <w:rFonts w:eastAsia="楷体"/>
          <w:sz w:val="24"/>
          <w:szCs w:val="24"/>
        </w:rPr>
        <w:t>[28]-[31]</w:t>
      </w:r>
      <w:r w:rsidRPr="004D0DD7">
        <w:rPr>
          <w:rFonts w:eastAsia="楷体"/>
          <w:sz w:val="24"/>
          <w:szCs w:val="24"/>
        </w:rPr>
        <w:t>，但是需要大量</w:t>
      </w:r>
      <w:proofErr w:type="gramStart"/>
      <w:r w:rsidRPr="004D0DD7">
        <w:rPr>
          <w:rFonts w:eastAsia="楷体"/>
          <w:sz w:val="24"/>
          <w:szCs w:val="24"/>
        </w:rPr>
        <w:t>主用户</w:t>
      </w:r>
      <w:proofErr w:type="gramEnd"/>
      <w:r w:rsidRPr="004D0DD7">
        <w:rPr>
          <w:rFonts w:eastAsia="楷体"/>
          <w:sz w:val="24"/>
          <w:szCs w:val="24"/>
        </w:rPr>
        <w:t>信号的先验信息，算法复杂</w:t>
      </w:r>
      <w:proofErr w:type="gramStart"/>
      <w:r w:rsidRPr="004D0DD7">
        <w:rPr>
          <w:rFonts w:eastAsia="楷体"/>
          <w:sz w:val="24"/>
          <w:szCs w:val="24"/>
        </w:rPr>
        <w:t>度显著</w:t>
      </w:r>
      <w:proofErr w:type="gramEnd"/>
      <w:r w:rsidRPr="004D0DD7">
        <w:rPr>
          <w:rFonts w:eastAsia="楷体"/>
          <w:sz w:val="24"/>
          <w:szCs w:val="24"/>
        </w:rPr>
        <w:t>增加，只能在理论上实现，且实用性不高。文献</w:t>
      </w:r>
      <w:r w:rsidRPr="004D0DD7">
        <w:rPr>
          <w:rFonts w:eastAsia="楷体"/>
          <w:sz w:val="24"/>
          <w:szCs w:val="24"/>
        </w:rPr>
        <w:t>[32]</w:t>
      </w:r>
      <w:r w:rsidRPr="004D0DD7">
        <w:rPr>
          <w:rFonts w:eastAsia="楷体"/>
          <w:sz w:val="24"/>
          <w:szCs w:val="24"/>
        </w:rPr>
        <w:t>提出</w:t>
      </w:r>
      <w:proofErr w:type="gramStart"/>
      <w:r w:rsidRPr="004D0DD7">
        <w:rPr>
          <w:rFonts w:eastAsia="楷体"/>
          <w:sz w:val="24"/>
          <w:szCs w:val="24"/>
        </w:rPr>
        <w:t>循环平稳检测</w:t>
      </w:r>
      <w:proofErr w:type="gramEnd"/>
      <w:r w:rsidRPr="004D0DD7">
        <w:rPr>
          <w:rFonts w:eastAsia="楷体"/>
          <w:sz w:val="24"/>
          <w:szCs w:val="24"/>
        </w:rPr>
        <w:t>方法，其原理是对原始信号进行采样，调制，编码等处理方式，使得信号转换成具有周期性的</w:t>
      </w:r>
      <w:proofErr w:type="gramStart"/>
      <w:r w:rsidRPr="004D0DD7">
        <w:rPr>
          <w:rFonts w:eastAsia="楷体"/>
          <w:sz w:val="24"/>
          <w:szCs w:val="24"/>
        </w:rPr>
        <w:t>循环平稳</w:t>
      </w:r>
      <w:proofErr w:type="gramEnd"/>
      <w:r w:rsidRPr="004D0DD7">
        <w:rPr>
          <w:rFonts w:eastAsia="楷体"/>
          <w:sz w:val="24"/>
          <w:szCs w:val="24"/>
        </w:rPr>
        <w:t>信号。</w:t>
      </w:r>
      <w:proofErr w:type="gramStart"/>
      <w:r w:rsidRPr="004D0DD7">
        <w:rPr>
          <w:rFonts w:eastAsia="楷体"/>
          <w:sz w:val="24"/>
          <w:szCs w:val="24"/>
        </w:rPr>
        <w:t>循环平稳检测</w:t>
      </w:r>
      <w:proofErr w:type="gramEnd"/>
      <w:r w:rsidRPr="004D0DD7">
        <w:rPr>
          <w:rFonts w:eastAsia="楷体"/>
          <w:sz w:val="24"/>
          <w:szCs w:val="24"/>
        </w:rPr>
        <w:t>算法不需要先</w:t>
      </w:r>
      <w:r w:rsidRPr="004D0DD7">
        <w:rPr>
          <w:rFonts w:eastAsia="楷体"/>
          <w:sz w:val="24"/>
          <w:szCs w:val="24"/>
        </w:rPr>
        <w:lastRenderedPageBreak/>
        <w:t>验信息就能识别出</w:t>
      </w:r>
      <w:proofErr w:type="gramStart"/>
      <w:r w:rsidRPr="004D0DD7">
        <w:rPr>
          <w:rFonts w:eastAsia="楷体"/>
          <w:sz w:val="24"/>
          <w:szCs w:val="24"/>
        </w:rPr>
        <w:t>主用户</w:t>
      </w:r>
      <w:proofErr w:type="gramEnd"/>
      <w:r w:rsidRPr="004D0DD7">
        <w:rPr>
          <w:rFonts w:eastAsia="楷体"/>
          <w:sz w:val="24"/>
          <w:szCs w:val="24"/>
        </w:rPr>
        <w:t>信号，并且在低信噪比的情况下也能表现出较好的性能</w:t>
      </w:r>
      <w:r w:rsidRPr="004D0DD7">
        <w:rPr>
          <w:rFonts w:eastAsia="楷体"/>
          <w:sz w:val="24"/>
          <w:szCs w:val="24"/>
        </w:rPr>
        <w:t>[32]-[35]</w:t>
      </w:r>
      <w:r w:rsidRPr="004D0DD7">
        <w:rPr>
          <w:rFonts w:eastAsia="楷体"/>
          <w:sz w:val="24"/>
          <w:szCs w:val="24"/>
        </w:rPr>
        <w:t>，然而其计算复杂度较高，检测时间较长，在现实工程环境中不易实现。由于在实际通信环境中难以对认知用户进行定位，可能存在隐藏终端的问题，文献</w:t>
      </w:r>
      <w:r w:rsidRPr="004D0DD7">
        <w:rPr>
          <w:rFonts w:eastAsia="楷体"/>
          <w:sz w:val="24"/>
          <w:szCs w:val="24"/>
        </w:rPr>
        <w:t>[36]</w:t>
      </w:r>
      <w:r w:rsidRPr="004D0DD7">
        <w:rPr>
          <w:rFonts w:eastAsia="楷体"/>
          <w:sz w:val="24"/>
          <w:szCs w:val="24"/>
        </w:rPr>
        <w:t>提出基于本振泄漏能量检测方法，通过检测</w:t>
      </w:r>
      <w:proofErr w:type="gramStart"/>
      <w:r w:rsidRPr="004D0DD7">
        <w:rPr>
          <w:rFonts w:eastAsia="楷体"/>
          <w:sz w:val="24"/>
          <w:szCs w:val="24"/>
        </w:rPr>
        <w:t>主用户</w:t>
      </w:r>
      <w:proofErr w:type="gramEnd"/>
      <w:r w:rsidRPr="004D0DD7">
        <w:rPr>
          <w:rFonts w:eastAsia="楷体"/>
          <w:sz w:val="24"/>
          <w:szCs w:val="24"/>
        </w:rPr>
        <w:t>设备所发射的本振泄漏功率来判断</w:t>
      </w:r>
      <w:proofErr w:type="gramStart"/>
      <w:r w:rsidRPr="004D0DD7">
        <w:rPr>
          <w:rFonts w:eastAsia="楷体"/>
          <w:sz w:val="24"/>
          <w:szCs w:val="24"/>
        </w:rPr>
        <w:t>主用户</w:t>
      </w:r>
      <w:proofErr w:type="gramEnd"/>
      <w:r w:rsidRPr="004D0DD7">
        <w:rPr>
          <w:rFonts w:eastAsia="楷体"/>
          <w:sz w:val="24"/>
          <w:szCs w:val="24"/>
        </w:rPr>
        <w:t>授权信道是否被占用</w:t>
      </w:r>
      <w:r w:rsidRPr="004D0DD7">
        <w:rPr>
          <w:rFonts w:eastAsia="楷体"/>
          <w:sz w:val="24"/>
          <w:szCs w:val="24"/>
        </w:rPr>
        <w:t>[37]</w:t>
      </w:r>
      <w:del w:id="1" w:author="*   ..   *" w:date="2022-12-15T23:16:00Z">
        <w:r w:rsidRPr="004D0DD7">
          <w:rPr>
            <w:rFonts w:eastAsia="楷体"/>
            <w:sz w:val="24"/>
            <w:szCs w:val="24"/>
          </w:rPr>
          <w:delText>-</w:delText>
        </w:r>
      </w:del>
      <w:r w:rsidRPr="004D0DD7">
        <w:rPr>
          <w:rFonts w:eastAsia="楷体"/>
          <w:sz w:val="24"/>
          <w:szCs w:val="24"/>
        </w:rPr>
        <w:t>[38]</w:t>
      </w:r>
      <w:r w:rsidRPr="004D0DD7">
        <w:rPr>
          <w:rFonts w:eastAsia="楷体"/>
          <w:sz w:val="24"/>
          <w:szCs w:val="24"/>
        </w:rPr>
        <w:t>，可以较好的解决隐藏终端和干扰问题。文献</w:t>
      </w:r>
      <w:r w:rsidRPr="004D0DD7">
        <w:rPr>
          <w:rFonts w:eastAsia="楷体"/>
          <w:sz w:val="24"/>
          <w:szCs w:val="24"/>
        </w:rPr>
        <w:t>[39]</w:t>
      </w:r>
      <w:r w:rsidRPr="004D0DD7">
        <w:rPr>
          <w:rFonts w:eastAsia="楷体"/>
          <w:sz w:val="24"/>
          <w:szCs w:val="24"/>
        </w:rPr>
        <w:t>提出基于干扰温度检测方法，通过检测接收机周围射频的干扰温度，在同一个频段中，当认知用户发射机的工作数量小于检测算法的门限时，就说明该频段处于空闲状态</w:t>
      </w:r>
      <w:r w:rsidRPr="004D0DD7">
        <w:rPr>
          <w:rFonts w:eastAsia="楷体"/>
          <w:sz w:val="24"/>
          <w:szCs w:val="24"/>
        </w:rPr>
        <w:t>[40]</w:t>
      </w:r>
      <w:r w:rsidRPr="004D0DD7">
        <w:rPr>
          <w:rFonts w:eastAsia="楷体"/>
          <w:sz w:val="24"/>
          <w:szCs w:val="24"/>
        </w:rPr>
        <w:t>。该方法可以发现更多的频谱空闲，提高频谱利用率，但是干扰温度门限难以确定，干扰温度难以检测。为进一步提高频谱感知准确率，文献</w:t>
      </w:r>
      <w:r w:rsidRPr="004D0DD7">
        <w:rPr>
          <w:rFonts w:eastAsia="楷体"/>
          <w:sz w:val="24"/>
          <w:szCs w:val="24"/>
        </w:rPr>
        <w:t>[41]</w:t>
      </w:r>
      <w:r w:rsidRPr="004D0DD7">
        <w:rPr>
          <w:rFonts w:eastAsia="楷体"/>
          <w:sz w:val="24"/>
          <w:szCs w:val="24"/>
        </w:rPr>
        <w:t>提出基于协方差检测方法，通过对接收信号的协方差矩阵和奇异值分解以检测</w:t>
      </w:r>
      <w:proofErr w:type="gramStart"/>
      <w:r w:rsidRPr="004D0DD7">
        <w:rPr>
          <w:rFonts w:eastAsia="楷体"/>
          <w:sz w:val="24"/>
          <w:szCs w:val="24"/>
        </w:rPr>
        <w:t>主用户</w:t>
      </w:r>
      <w:proofErr w:type="gramEnd"/>
      <w:r w:rsidRPr="004D0DD7">
        <w:rPr>
          <w:rFonts w:eastAsia="楷体"/>
          <w:sz w:val="24"/>
          <w:szCs w:val="24"/>
        </w:rPr>
        <w:t>信号是否存在，其优点在于无需事先知道</w:t>
      </w:r>
      <w:proofErr w:type="gramStart"/>
      <w:r w:rsidRPr="004D0DD7">
        <w:rPr>
          <w:rFonts w:eastAsia="楷体"/>
          <w:sz w:val="24"/>
          <w:szCs w:val="24"/>
        </w:rPr>
        <w:t>主用户</w:t>
      </w:r>
      <w:proofErr w:type="gramEnd"/>
      <w:r w:rsidRPr="004D0DD7">
        <w:rPr>
          <w:rFonts w:eastAsia="楷体"/>
          <w:sz w:val="24"/>
          <w:szCs w:val="24"/>
        </w:rPr>
        <w:t>的信号和噪声，然而其计算复杂度较高。以上传统的方法在性能平衡方面较差，基于机器学习的方法可以有效解决该问题，文献</w:t>
      </w:r>
      <w:r w:rsidRPr="004D0DD7">
        <w:rPr>
          <w:rFonts w:eastAsia="楷体"/>
          <w:sz w:val="24"/>
          <w:szCs w:val="24"/>
        </w:rPr>
        <w:t>[42][43]</w:t>
      </w:r>
      <w:r w:rsidRPr="004D0DD7">
        <w:rPr>
          <w:rFonts w:eastAsia="楷体"/>
          <w:sz w:val="24"/>
          <w:szCs w:val="24"/>
        </w:rPr>
        <w:t>提出基于机器学习的频谱感知算法，对检测信号进行分类训练，提高检测速度，并以简单的方式使用复杂模型，但是需要大量的数据集进行训练，特征的选择也会影响检测的结果。</w:t>
      </w:r>
    </w:p>
    <w:p w14:paraId="0695B707"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然而，在卫星的监测带宽中通常采用宽频带，通过单颗卫星实现的频谱感知由于感知能力的局限性，其感知精度往往达不到检测要求</w:t>
      </w:r>
      <w:r w:rsidRPr="004D0DD7">
        <w:rPr>
          <w:rFonts w:eastAsia="楷体"/>
          <w:sz w:val="24"/>
          <w:szCs w:val="24"/>
        </w:rPr>
        <w:t>,</w:t>
      </w:r>
      <w:r w:rsidRPr="004D0DD7">
        <w:rPr>
          <w:rFonts w:eastAsia="楷体"/>
          <w:sz w:val="24"/>
          <w:szCs w:val="24"/>
        </w:rPr>
        <w:t>是进行卫星频谱感知的难点之一</w:t>
      </w:r>
      <w:r w:rsidRPr="004D0DD7">
        <w:rPr>
          <w:rFonts w:eastAsia="楷体"/>
          <w:sz w:val="24"/>
          <w:szCs w:val="24"/>
        </w:rPr>
        <w:t>[44]-[46]</w:t>
      </w:r>
      <w:r w:rsidRPr="004D0DD7">
        <w:rPr>
          <w:rFonts w:eastAsia="楷体"/>
          <w:sz w:val="24"/>
          <w:szCs w:val="24"/>
        </w:rPr>
        <w:t>。研究者们提出多节点协作频谱感知技术以弥补单节点频谱感知技术的这些缺点，通过分配多个地理位置不同的认知用户，对同一个用</w:t>
      </w:r>
      <w:proofErr w:type="gramStart"/>
      <w:r w:rsidRPr="004D0DD7">
        <w:rPr>
          <w:rFonts w:eastAsia="楷体"/>
          <w:sz w:val="24"/>
          <w:szCs w:val="24"/>
        </w:rPr>
        <w:t>频设备</w:t>
      </w:r>
      <w:proofErr w:type="gramEnd"/>
      <w:r w:rsidRPr="004D0DD7">
        <w:rPr>
          <w:rFonts w:eastAsia="楷体"/>
          <w:sz w:val="24"/>
          <w:szCs w:val="24"/>
        </w:rPr>
        <w:t>进行共同协作感知。在协同工作模式的频谱感知中</w:t>
      </w:r>
      <w:r w:rsidRPr="004D0DD7">
        <w:rPr>
          <w:rFonts w:eastAsia="楷体"/>
          <w:sz w:val="24"/>
          <w:szCs w:val="24"/>
        </w:rPr>
        <w:t>,</w:t>
      </w:r>
      <w:r w:rsidRPr="004D0DD7">
        <w:rPr>
          <w:rFonts w:eastAsia="楷体"/>
          <w:sz w:val="24"/>
          <w:szCs w:val="24"/>
        </w:rPr>
        <w:t>通过对多颗卫星的感知信息进行汇总，将大量信息融合并根据判决准则做出判决，能够显著提升频谱感知精度，是解决卫星通信中频谱感知问题的有效途径。根据感知的系统结构不同，多节点协作频谱感知可以进一步划分为集中式的频谱感知方法和分布式的频谱感知方法</w:t>
      </w:r>
      <w:r w:rsidRPr="004D0DD7">
        <w:rPr>
          <w:rFonts w:eastAsia="楷体"/>
          <w:sz w:val="24"/>
          <w:szCs w:val="24"/>
        </w:rPr>
        <w:t>[47][48]</w:t>
      </w:r>
      <w:r w:rsidRPr="004D0DD7">
        <w:rPr>
          <w:rFonts w:eastAsia="楷体"/>
          <w:sz w:val="24"/>
          <w:szCs w:val="24"/>
        </w:rPr>
        <w:t>。</w:t>
      </w:r>
    </w:p>
    <w:p w14:paraId="389B3912"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集中式频谱感知方法是将各检测节点对本地频谱感知的判决结果上传到融合中心系统，融合中心通过分析各节点的检测信息进行最终的判决，并将其发送给各节点</w:t>
      </w:r>
      <w:r w:rsidRPr="004D0DD7">
        <w:rPr>
          <w:rFonts w:eastAsia="楷体"/>
          <w:sz w:val="24"/>
          <w:szCs w:val="24"/>
        </w:rPr>
        <w:t>[49]</w:t>
      </w:r>
      <w:r w:rsidRPr="004D0DD7">
        <w:rPr>
          <w:rFonts w:eastAsia="楷体"/>
          <w:sz w:val="24"/>
          <w:szCs w:val="24"/>
        </w:rPr>
        <w:t>。文献</w:t>
      </w:r>
      <w:r w:rsidRPr="004D0DD7">
        <w:rPr>
          <w:rFonts w:eastAsia="楷体"/>
          <w:sz w:val="24"/>
          <w:szCs w:val="24"/>
        </w:rPr>
        <w:t>[50]</w:t>
      </w:r>
      <w:r w:rsidRPr="004D0DD7">
        <w:rPr>
          <w:rFonts w:eastAsia="楷体"/>
          <w:sz w:val="24"/>
          <w:szCs w:val="24"/>
        </w:rPr>
        <w:t>提出了利用多次不同采样率的奈奎斯特采样，它能够在衰落信道上的协同认知无线电网络中进行宽带频谱传感，并且能够对结果进行融合判决，缓解采样的混叠效应，实现频谱的协作感知。在卫星通信场景中，多次的采样将会增大设备的工作负担，造成数据浪费，文献</w:t>
      </w:r>
      <w:r w:rsidRPr="004D0DD7">
        <w:rPr>
          <w:rFonts w:eastAsia="楷体"/>
          <w:sz w:val="24"/>
          <w:szCs w:val="24"/>
        </w:rPr>
        <w:t>[51]</w:t>
      </w:r>
      <w:r w:rsidRPr="004D0DD7">
        <w:rPr>
          <w:rFonts w:eastAsia="楷体"/>
          <w:sz w:val="24"/>
          <w:szCs w:val="24"/>
        </w:rPr>
        <w:t>提出了一种基于可靠性的决策融合方法，利用不同的检测概率和误报概率形成异构的感知能力。但是该方</w:t>
      </w:r>
      <w:r w:rsidRPr="004D0DD7">
        <w:rPr>
          <w:rFonts w:eastAsia="楷体"/>
          <w:sz w:val="24"/>
          <w:szCs w:val="24"/>
        </w:rPr>
        <w:lastRenderedPageBreak/>
        <w:t>法计算复杂度更高，并且需要融合中心与各个认知用户进行通信进行权重的分配，增大了通信资源的消耗。</w:t>
      </w:r>
    </w:p>
    <w:p w14:paraId="35E943DA"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分布式的协作频谱感知是指在认知网络的系统结构中，仅包含若干个参与协作感知的认知用户</w:t>
      </w:r>
      <w:r w:rsidRPr="004D0DD7">
        <w:rPr>
          <w:rFonts w:eastAsia="楷体"/>
          <w:sz w:val="24"/>
          <w:szCs w:val="24"/>
        </w:rPr>
        <w:t>[52]</w:t>
      </w:r>
      <w:r w:rsidRPr="004D0DD7">
        <w:rPr>
          <w:rFonts w:eastAsia="楷体"/>
          <w:sz w:val="24"/>
          <w:szCs w:val="24"/>
        </w:rPr>
        <w:t>。在分布式协作频谱感知中，参与协作感知任务的认知用户只能与其临近的认知用户进行感知内容的交互，在完成信息交互后利用融合算法迭代出最终的判决结果。然而，在参与感知任务的认知用户中可能存在恶意用户对感知进行干扰，文献</w:t>
      </w:r>
      <w:r w:rsidRPr="004D0DD7">
        <w:rPr>
          <w:rFonts w:eastAsia="楷体"/>
          <w:sz w:val="24"/>
          <w:szCs w:val="24"/>
        </w:rPr>
        <w:t>[53]</w:t>
      </w:r>
      <w:r w:rsidRPr="004D0DD7">
        <w:rPr>
          <w:rFonts w:eastAsia="楷体"/>
          <w:sz w:val="24"/>
          <w:szCs w:val="24"/>
        </w:rPr>
        <w:t>提出了基于强化学习的协作频谱感知方法，该方法通过强化学习的算法将相邻节点的用户收集到的感知信息进行融合，采用一致性融合方法使参与感知的用户达成共识，完成协同频谱感知，可以有效识别出恶意用户。</w:t>
      </w:r>
    </w:p>
    <w:p w14:paraId="50DCD3A4"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基于以上调研，针对卫星窄带频谱感知技术存在以下问题：</w:t>
      </w:r>
      <w:r w:rsidRPr="004D0DD7">
        <w:rPr>
          <w:rFonts w:eastAsia="楷体"/>
          <w:sz w:val="24"/>
          <w:szCs w:val="24"/>
        </w:rPr>
        <w:t>1</w:t>
      </w:r>
      <w:r w:rsidRPr="004D0DD7">
        <w:rPr>
          <w:rFonts w:eastAsia="楷体"/>
          <w:sz w:val="24"/>
          <w:szCs w:val="24"/>
        </w:rPr>
        <w:t>）卫星是通过宽带通信，而窄带频谱感知方法无法一次对宽带检测完毕，因此造成检测结果存在时差。</w:t>
      </w:r>
      <w:r w:rsidRPr="004D0DD7">
        <w:rPr>
          <w:rFonts w:eastAsia="楷体"/>
          <w:sz w:val="24"/>
          <w:szCs w:val="24"/>
        </w:rPr>
        <w:t>2</w:t>
      </w:r>
      <w:r w:rsidRPr="004D0DD7">
        <w:rPr>
          <w:rFonts w:eastAsia="楷体"/>
          <w:sz w:val="24"/>
          <w:szCs w:val="24"/>
        </w:rPr>
        <w:t>）针对单节点频谱感知，由于只有一个认知用户对频谱进行感知，感知的数据并不全面，应用场景也非常有限，容易判断失误，并且在性能方面没有同时考虑算法的复杂度，频谱感知时延，频谱感知结果的可靠性。</w:t>
      </w:r>
      <w:r w:rsidRPr="004D0DD7">
        <w:rPr>
          <w:rFonts w:eastAsia="楷体"/>
          <w:sz w:val="24"/>
          <w:szCs w:val="24"/>
        </w:rPr>
        <w:t>3</w:t>
      </w:r>
      <w:r w:rsidRPr="004D0DD7">
        <w:rPr>
          <w:rFonts w:eastAsia="楷体"/>
          <w:sz w:val="24"/>
          <w:szCs w:val="24"/>
        </w:rPr>
        <w:t>）针对卫星协作频谱感知，集中式频谱感知需要传输大量的数据，要求较大的传输带宽，耗时较长，并且检测结果的实时性难以得到保证。分布式频谱感知只与相邻的节点共享信息，没有融合大量的数据，可靠性较低。</w:t>
      </w:r>
    </w:p>
    <w:p w14:paraId="42B0256D"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为突破经典奈奎斯特采样定理的限制，压缩感知方法以远低于奈奎斯特采样率对信号采样并实现对原始信号精准重构提供了可能。美国国防部先进研究项目局（</w:t>
      </w:r>
      <w:r w:rsidRPr="004D0DD7">
        <w:rPr>
          <w:rFonts w:eastAsia="楷体"/>
          <w:sz w:val="24"/>
          <w:szCs w:val="24"/>
        </w:rPr>
        <w:t>DARPA</w:t>
      </w:r>
      <w:r w:rsidRPr="004D0DD7">
        <w:rPr>
          <w:rFonts w:eastAsia="楷体"/>
          <w:sz w:val="24"/>
          <w:szCs w:val="24"/>
        </w:rPr>
        <w:t>）于</w:t>
      </w:r>
      <w:r w:rsidRPr="004D0DD7">
        <w:rPr>
          <w:rFonts w:eastAsia="楷体"/>
          <w:sz w:val="24"/>
          <w:szCs w:val="24"/>
        </w:rPr>
        <w:t xml:space="preserve"> 2008 </w:t>
      </w:r>
      <w:r w:rsidRPr="004D0DD7">
        <w:rPr>
          <w:rFonts w:eastAsia="楷体"/>
          <w:sz w:val="24"/>
          <w:szCs w:val="24"/>
        </w:rPr>
        <w:t>年启动的基于次奈奎斯特采样的宽带接收技术的研究项目助推了基于次奈奎斯特采样的宽带频谱感知的研究工作，在国内外研究学者和业界的共同努力下，这个方向的研究工作取得了巨大进展。</w:t>
      </w:r>
      <w:r w:rsidRPr="004D0DD7">
        <w:rPr>
          <w:rFonts w:eastAsia="楷体"/>
          <w:sz w:val="24"/>
          <w:szCs w:val="24"/>
        </w:rPr>
        <w:t>2010</w:t>
      </w:r>
      <w:r w:rsidRPr="004D0DD7">
        <w:rPr>
          <w:rFonts w:eastAsia="楷体"/>
          <w:sz w:val="24"/>
          <w:szCs w:val="24"/>
        </w:rPr>
        <w:t>年，</w:t>
      </w:r>
      <w:r w:rsidRPr="004D0DD7">
        <w:rPr>
          <w:rFonts w:eastAsia="楷体"/>
          <w:sz w:val="24"/>
          <w:szCs w:val="24"/>
        </w:rPr>
        <w:t>IEEE Fellow</w:t>
      </w:r>
      <w:r w:rsidRPr="004D0DD7">
        <w:rPr>
          <w:rFonts w:eastAsia="楷体"/>
          <w:sz w:val="24"/>
          <w:szCs w:val="24"/>
        </w:rPr>
        <w:t>、著名以色列学者</w:t>
      </w:r>
      <w:r w:rsidRPr="004D0DD7">
        <w:rPr>
          <w:rFonts w:eastAsia="楷体"/>
          <w:sz w:val="24"/>
          <w:szCs w:val="24"/>
        </w:rPr>
        <w:t xml:space="preserve">Y. C. </w:t>
      </w:r>
      <w:proofErr w:type="spellStart"/>
      <w:r w:rsidRPr="004D0DD7">
        <w:rPr>
          <w:rFonts w:eastAsia="楷体"/>
          <w:sz w:val="24"/>
          <w:szCs w:val="24"/>
        </w:rPr>
        <w:t>Eldar</w:t>
      </w:r>
      <w:proofErr w:type="spellEnd"/>
      <w:r w:rsidRPr="004D0DD7">
        <w:rPr>
          <w:rFonts w:eastAsia="楷体"/>
          <w:sz w:val="24"/>
          <w:szCs w:val="24"/>
        </w:rPr>
        <w:t>提出了基于宽带调制（</w:t>
      </w:r>
      <w:r w:rsidR="00297B05" w:rsidRPr="004D0DD7">
        <w:rPr>
          <w:rFonts w:eastAsia="楷体"/>
          <w:sz w:val="24"/>
          <w:szCs w:val="24"/>
        </w:rPr>
        <w:t>M</w:t>
      </w:r>
      <w:r w:rsidRPr="004D0DD7">
        <w:rPr>
          <w:rFonts w:eastAsia="楷体"/>
          <w:sz w:val="24"/>
          <w:szCs w:val="24"/>
        </w:rPr>
        <w:t xml:space="preserve">odulated </w:t>
      </w:r>
      <w:r w:rsidR="00297B05" w:rsidRPr="004D0DD7">
        <w:rPr>
          <w:rFonts w:eastAsia="楷体"/>
          <w:sz w:val="24"/>
          <w:szCs w:val="24"/>
        </w:rPr>
        <w:t>W</w:t>
      </w:r>
      <w:r w:rsidRPr="004D0DD7">
        <w:rPr>
          <w:rFonts w:eastAsia="楷体"/>
          <w:sz w:val="24"/>
          <w:szCs w:val="24"/>
        </w:rPr>
        <w:t xml:space="preserve">ideband </w:t>
      </w:r>
      <w:r w:rsidR="00297B05" w:rsidRPr="004D0DD7">
        <w:rPr>
          <w:rFonts w:eastAsia="楷体"/>
          <w:sz w:val="24"/>
          <w:szCs w:val="24"/>
        </w:rPr>
        <w:t>C</w:t>
      </w:r>
      <w:r w:rsidRPr="004D0DD7">
        <w:rPr>
          <w:rFonts w:eastAsia="楷体"/>
          <w:sz w:val="24"/>
          <w:szCs w:val="24"/>
        </w:rPr>
        <w:t>onverter, MWC</w:t>
      </w:r>
      <w:r w:rsidRPr="004D0DD7">
        <w:rPr>
          <w:rFonts w:eastAsia="楷体"/>
          <w:sz w:val="24"/>
          <w:szCs w:val="24"/>
        </w:rPr>
        <w:t>）</w:t>
      </w:r>
      <w:proofErr w:type="gramStart"/>
      <w:r w:rsidRPr="004D0DD7">
        <w:rPr>
          <w:rFonts w:eastAsia="楷体"/>
          <w:sz w:val="24"/>
          <w:szCs w:val="24"/>
        </w:rPr>
        <w:t>的次奈奎斯特采样机制</w:t>
      </w:r>
      <w:r w:rsidRPr="004D0DD7">
        <w:rPr>
          <w:rFonts w:eastAsia="楷体"/>
          <w:sz w:val="24"/>
          <w:szCs w:val="24"/>
        </w:rPr>
        <w:t>[</w:t>
      </w:r>
      <w:proofErr w:type="gramEnd"/>
      <w:r w:rsidRPr="004D0DD7">
        <w:rPr>
          <w:rFonts w:eastAsia="楷体"/>
          <w:sz w:val="24"/>
          <w:szCs w:val="24"/>
        </w:rPr>
        <w:t>52]</w:t>
      </w:r>
      <w:r w:rsidRPr="004D0DD7">
        <w:rPr>
          <w:rFonts w:eastAsia="楷体"/>
          <w:sz w:val="24"/>
          <w:szCs w:val="24"/>
        </w:rPr>
        <w:t>，将信号分成多路，每一路信号经过伪随机码调制、低通滤波后再下采样，并对该采样系统进行了深入的理论分析。基于压缩感知的方法需要被监测的多频带信号在频域上是稀疏的，而在实际的复杂电磁环境中，辐射源信号众多，被监测频段不一定满足频域稀疏的条件。此外，稀疏重构算法对信噪比的要求较高，利用稀疏重构算法恢复原始多频带信号需要接收机具有较高的输入信噪比，降低了接收机的接收灵敏度。</w:t>
      </w:r>
    </w:p>
    <w:p w14:paraId="7A98A12F"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为避免这些缺陷，美国乔治梅森大学的</w:t>
      </w:r>
      <w:proofErr w:type="spellStart"/>
      <w:r w:rsidRPr="004D0DD7">
        <w:rPr>
          <w:rFonts w:eastAsia="楷体"/>
          <w:sz w:val="24"/>
          <w:szCs w:val="24"/>
        </w:rPr>
        <w:t>Z.Tian</w:t>
      </w:r>
      <w:proofErr w:type="spellEnd"/>
      <w:r w:rsidR="00521977" w:rsidRPr="004D0DD7">
        <w:rPr>
          <w:rFonts w:eastAsia="楷体"/>
          <w:sz w:val="24"/>
          <w:szCs w:val="24"/>
        </w:rPr>
        <w:t>教授、荷兰代尔夫特理工大学</w:t>
      </w:r>
      <w:r w:rsidRPr="004D0DD7">
        <w:rPr>
          <w:rFonts w:eastAsia="楷体"/>
          <w:sz w:val="24"/>
          <w:szCs w:val="24"/>
        </w:rPr>
        <w:lastRenderedPageBreak/>
        <w:t>G.</w:t>
      </w:r>
      <w:r w:rsidR="00521977" w:rsidRPr="004D0DD7">
        <w:rPr>
          <w:rFonts w:eastAsia="楷体"/>
          <w:sz w:val="24"/>
          <w:szCs w:val="24"/>
        </w:rPr>
        <w:t xml:space="preserve"> </w:t>
      </w:r>
      <w:proofErr w:type="spellStart"/>
      <w:r w:rsidRPr="004D0DD7">
        <w:rPr>
          <w:rFonts w:eastAsia="楷体"/>
          <w:sz w:val="24"/>
          <w:szCs w:val="24"/>
        </w:rPr>
        <w:t>Leus</w:t>
      </w:r>
      <w:proofErr w:type="spellEnd"/>
      <w:r w:rsidRPr="004D0DD7">
        <w:rPr>
          <w:rFonts w:eastAsia="楷体"/>
          <w:sz w:val="24"/>
          <w:szCs w:val="24"/>
        </w:rPr>
        <w:t>教授等人提出了面向信号特征压缩感知的思路</w:t>
      </w:r>
      <w:r w:rsidRPr="004D0DD7">
        <w:rPr>
          <w:rFonts w:eastAsia="楷体"/>
          <w:sz w:val="24"/>
          <w:szCs w:val="24"/>
        </w:rPr>
        <w:t>[55]</w:t>
      </w:r>
      <w:r w:rsidRPr="004D0DD7">
        <w:rPr>
          <w:rFonts w:eastAsia="楷体"/>
          <w:sz w:val="24"/>
          <w:szCs w:val="24"/>
        </w:rPr>
        <w:t>，即</w:t>
      </w:r>
      <w:proofErr w:type="gramStart"/>
      <w:r w:rsidRPr="004D0DD7">
        <w:rPr>
          <w:rFonts w:eastAsia="楷体"/>
          <w:sz w:val="24"/>
          <w:szCs w:val="24"/>
        </w:rPr>
        <w:t>不</w:t>
      </w:r>
      <w:proofErr w:type="gramEnd"/>
      <w:r w:rsidRPr="004D0DD7">
        <w:rPr>
          <w:rFonts w:eastAsia="楷体"/>
          <w:sz w:val="24"/>
          <w:szCs w:val="24"/>
        </w:rPr>
        <w:t>重构被监测的多频带信号，而是从压缩采样信号直接估计多频带信号的信号特征比如信号的协方差矩阵（即功率谱），并在此基础上完成频谱的感知。该思路的本质是：压缩采样信号的相关矩阵与奈奎斯特采样信号的相关矩阵具有线性关系，且由于平稳信号（非平稳信号在足够短的时间内也可近似为平稳信号）的相关矩阵具有拓普利兹结构，当满足一定条件时，压缩采样信号的相关矩阵与奈奎斯特采样信号的相关矩阵之间的线性关系是固定的。此时，可以从压缩采样信号的二</w:t>
      </w:r>
      <w:proofErr w:type="gramStart"/>
      <w:r w:rsidRPr="004D0DD7">
        <w:rPr>
          <w:rFonts w:eastAsia="楷体"/>
          <w:sz w:val="24"/>
          <w:szCs w:val="24"/>
        </w:rPr>
        <w:t>阶统计</w:t>
      </w:r>
      <w:proofErr w:type="gramEnd"/>
      <w:r w:rsidRPr="004D0DD7">
        <w:rPr>
          <w:rFonts w:eastAsia="楷体"/>
          <w:sz w:val="24"/>
          <w:szCs w:val="24"/>
        </w:rPr>
        <w:t>信息中恢复出奈奎斯特采样信号的功率谱信息，而不需要频谱稀疏的假设。这种宽带频谱感知的方法由于利用了采样样本的统计量，因此对噪声具有较强的鲁棒性，在低信噪比下仍然可以精确的完成频谱的检测；此外，该方法具有较宽松的重构条件，即使在被监测</w:t>
      </w:r>
      <w:proofErr w:type="gramStart"/>
      <w:r w:rsidRPr="004D0DD7">
        <w:rPr>
          <w:rFonts w:eastAsia="楷体"/>
          <w:sz w:val="24"/>
          <w:szCs w:val="24"/>
        </w:rPr>
        <w:t>频谱非稀疏</w:t>
      </w:r>
      <w:proofErr w:type="gramEnd"/>
      <w:r w:rsidRPr="004D0DD7">
        <w:rPr>
          <w:rFonts w:eastAsia="楷体"/>
          <w:sz w:val="24"/>
          <w:szCs w:val="24"/>
        </w:rPr>
        <w:t>的场景下，仍然可以重构多频带信号的功率谱，从而获得信号在频域上的支撑集信息。</w:t>
      </w:r>
    </w:p>
    <w:p w14:paraId="4C6C7911"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面向信号特征压缩感知的压缩采样系统主要由基于模拟信息转换（</w:t>
      </w:r>
      <w:r w:rsidR="00297B05" w:rsidRPr="004D0DD7">
        <w:rPr>
          <w:rFonts w:eastAsia="楷体"/>
          <w:sz w:val="24"/>
          <w:szCs w:val="24"/>
        </w:rPr>
        <w:t>A</w:t>
      </w:r>
      <w:r w:rsidRPr="004D0DD7">
        <w:rPr>
          <w:rFonts w:eastAsia="楷体"/>
          <w:sz w:val="24"/>
          <w:szCs w:val="24"/>
        </w:rPr>
        <w:t>nalog-to-</w:t>
      </w:r>
      <w:r w:rsidR="00297B05" w:rsidRPr="004D0DD7">
        <w:rPr>
          <w:rFonts w:eastAsia="楷体"/>
          <w:sz w:val="24"/>
          <w:szCs w:val="24"/>
        </w:rPr>
        <w:t>I</w:t>
      </w:r>
      <w:r w:rsidRPr="004D0DD7">
        <w:rPr>
          <w:rFonts w:eastAsia="楷体"/>
          <w:sz w:val="24"/>
          <w:szCs w:val="24"/>
        </w:rPr>
        <w:t xml:space="preserve">nformation </w:t>
      </w:r>
      <w:r w:rsidR="00297B05" w:rsidRPr="004D0DD7">
        <w:rPr>
          <w:rFonts w:eastAsia="楷体"/>
          <w:sz w:val="24"/>
          <w:szCs w:val="24"/>
        </w:rPr>
        <w:t>C</w:t>
      </w:r>
      <w:r w:rsidRPr="004D0DD7">
        <w:rPr>
          <w:rFonts w:eastAsia="楷体"/>
          <w:sz w:val="24"/>
          <w:szCs w:val="24"/>
        </w:rPr>
        <w:t>onverter</w:t>
      </w:r>
      <w:r w:rsidRPr="004D0DD7">
        <w:rPr>
          <w:rFonts w:eastAsia="楷体"/>
          <w:sz w:val="24"/>
          <w:szCs w:val="24"/>
        </w:rPr>
        <w:t>，</w:t>
      </w:r>
      <w:r w:rsidRPr="004D0DD7">
        <w:rPr>
          <w:rFonts w:eastAsia="楷体"/>
          <w:sz w:val="24"/>
          <w:szCs w:val="24"/>
        </w:rPr>
        <w:t>AIC</w:t>
      </w:r>
      <w:r w:rsidRPr="004D0DD7">
        <w:rPr>
          <w:rFonts w:eastAsia="楷体"/>
          <w:sz w:val="24"/>
          <w:szCs w:val="24"/>
        </w:rPr>
        <w:t>）压缩采样系统</w:t>
      </w:r>
      <w:r w:rsidRPr="004D0DD7">
        <w:rPr>
          <w:rFonts w:eastAsia="楷体"/>
          <w:sz w:val="24"/>
          <w:szCs w:val="24"/>
        </w:rPr>
        <w:t>[56]</w:t>
      </w:r>
      <w:r w:rsidRPr="004D0DD7">
        <w:rPr>
          <w:rFonts w:eastAsia="楷体"/>
          <w:sz w:val="24"/>
          <w:szCs w:val="24"/>
        </w:rPr>
        <w:t>和基于多陪集压缩采样（</w:t>
      </w:r>
      <w:r w:rsidR="00297B05" w:rsidRPr="004D0DD7">
        <w:rPr>
          <w:rFonts w:eastAsia="楷体"/>
          <w:sz w:val="24"/>
          <w:szCs w:val="24"/>
        </w:rPr>
        <w:t>M</w:t>
      </w:r>
      <w:r w:rsidRPr="004D0DD7">
        <w:rPr>
          <w:rFonts w:eastAsia="楷体"/>
          <w:sz w:val="24"/>
          <w:szCs w:val="24"/>
        </w:rPr>
        <w:t>ulti-</w:t>
      </w:r>
      <w:r w:rsidR="00297B05" w:rsidRPr="004D0DD7">
        <w:rPr>
          <w:rFonts w:eastAsia="楷体"/>
          <w:sz w:val="24"/>
          <w:szCs w:val="24"/>
        </w:rPr>
        <w:t>C</w:t>
      </w:r>
      <w:r w:rsidRPr="004D0DD7">
        <w:rPr>
          <w:rFonts w:eastAsia="楷体"/>
          <w:sz w:val="24"/>
          <w:szCs w:val="24"/>
        </w:rPr>
        <w:t xml:space="preserve">oset </w:t>
      </w:r>
      <w:r w:rsidR="00297B05" w:rsidRPr="004D0DD7">
        <w:rPr>
          <w:rFonts w:eastAsia="楷体"/>
          <w:sz w:val="24"/>
          <w:szCs w:val="24"/>
        </w:rPr>
        <w:t>S</w:t>
      </w:r>
      <w:r w:rsidRPr="004D0DD7">
        <w:rPr>
          <w:rFonts w:eastAsia="楷体"/>
          <w:sz w:val="24"/>
          <w:szCs w:val="24"/>
        </w:rPr>
        <w:t>ampling</w:t>
      </w:r>
      <w:r w:rsidRPr="004D0DD7">
        <w:rPr>
          <w:rFonts w:eastAsia="楷体"/>
          <w:sz w:val="24"/>
          <w:szCs w:val="24"/>
        </w:rPr>
        <w:t>，</w:t>
      </w:r>
      <w:r w:rsidRPr="004D0DD7">
        <w:rPr>
          <w:rFonts w:eastAsia="楷体"/>
          <w:sz w:val="24"/>
          <w:szCs w:val="24"/>
        </w:rPr>
        <w:t>MCS</w:t>
      </w:r>
      <w:r w:rsidRPr="004D0DD7">
        <w:rPr>
          <w:rFonts w:eastAsia="楷体"/>
          <w:sz w:val="24"/>
          <w:szCs w:val="24"/>
        </w:rPr>
        <w:t>）系统</w:t>
      </w:r>
      <w:r w:rsidRPr="004D0DD7">
        <w:rPr>
          <w:rFonts w:eastAsia="楷体"/>
          <w:sz w:val="24"/>
          <w:szCs w:val="24"/>
        </w:rPr>
        <w:t>[57]</w:t>
      </w:r>
      <w:r w:rsidRPr="004D0DD7">
        <w:rPr>
          <w:rFonts w:eastAsia="楷体"/>
          <w:sz w:val="24"/>
          <w:szCs w:val="24"/>
        </w:rPr>
        <w:t>，这两种方法都是构建压缩采样信号的功率谱与奈奎斯特采样信号的功率谱之间的线性关系，以实现宽带频谱感知的目的。</w:t>
      </w:r>
    </w:p>
    <w:p w14:paraId="786D57B7"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基于以上调研，针对卫星宽带频谱感知技术存在以下问题：</w:t>
      </w:r>
      <w:r w:rsidRPr="004D0DD7">
        <w:rPr>
          <w:rFonts w:eastAsia="楷体"/>
          <w:sz w:val="24"/>
          <w:szCs w:val="24"/>
        </w:rPr>
        <w:t>1</w:t>
      </w:r>
      <w:r w:rsidRPr="004D0DD7">
        <w:rPr>
          <w:rFonts w:eastAsia="楷体"/>
          <w:sz w:val="24"/>
          <w:szCs w:val="24"/>
        </w:rPr>
        <w:t>）常用的面向信号特征压缩感知的压缩采样系统都具有较高的计算复杂度</w:t>
      </w:r>
      <w:r w:rsidRPr="004D0DD7">
        <w:rPr>
          <w:rFonts w:eastAsia="楷体"/>
          <w:sz w:val="24"/>
          <w:szCs w:val="24"/>
        </w:rPr>
        <w:t>2</w:t>
      </w:r>
      <w:r w:rsidRPr="004D0DD7">
        <w:rPr>
          <w:rFonts w:eastAsia="楷体"/>
          <w:sz w:val="24"/>
          <w:szCs w:val="24"/>
        </w:rPr>
        <w:t>）针对实时宽带频谱感知，要么就要以牺牲感知精度为代价减少采样点，要么就要以牺牲硬件成本和能耗为代价提高感知</w:t>
      </w:r>
      <w:proofErr w:type="gramStart"/>
      <w:r w:rsidRPr="004D0DD7">
        <w:rPr>
          <w:rFonts w:eastAsia="楷体"/>
          <w:sz w:val="24"/>
          <w:szCs w:val="24"/>
        </w:rPr>
        <w:t>端算力</w:t>
      </w:r>
      <w:proofErr w:type="gramEnd"/>
      <w:r w:rsidRPr="004D0DD7">
        <w:rPr>
          <w:rFonts w:eastAsia="楷体"/>
          <w:sz w:val="24"/>
          <w:szCs w:val="24"/>
        </w:rPr>
        <w:t>以提高频谱感知速度，无法满足</w:t>
      </w:r>
      <w:proofErr w:type="gramStart"/>
      <w:r w:rsidRPr="004D0DD7">
        <w:rPr>
          <w:rFonts w:eastAsia="楷体"/>
          <w:sz w:val="24"/>
          <w:szCs w:val="24"/>
        </w:rPr>
        <w:t>低计算</w:t>
      </w:r>
      <w:proofErr w:type="gramEnd"/>
      <w:r w:rsidRPr="004D0DD7">
        <w:rPr>
          <w:rFonts w:eastAsia="楷体"/>
          <w:sz w:val="24"/>
          <w:szCs w:val="24"/>
        </w:rPr>
        <w:t>复杂度、高感知精度的卫星通信系统的频谱感知需求。</w:t>
      </w:r>
    </w:p>
    <w:p w14:paraId="15CAFFD1" w14:textId="77777777" w:rsidR="00DF7A4D" w:rsidRPr="004D0DD7" w:rsidRDefault="004B2FEA" w:rsidP="002B7EEA">
      <w:pPr>
        <w:snapToGrid w:val="0"/>
        <w:spacing w:line="440" w:lineRule="exact"/>
        <w:ind w:firstLine="420"/>
        <w:rPr>
          <w:rFonts w:eastAsia="楷体"/>
          <w:sz w:val="24"/>
          <w:szCs w:val="24"/>
        </w:rPr>
      </w:pPr>
      <w:r w:rsidRPr="004D0DD7">
        <w:rPr>
          <w:rFonts w:eastAsia="楷体"/>
          <w:sz w:val="24"/>
          <w:szCs w:val="24"/>
        </w:rPr>
        <w:t>（</w:t>
      </w:r>
      <w:r w:rsidRPr="004D0DD7">
        <w:rPr>
          <w:rFonts w:eastAsia="楷体"/>
          <w:sz w:val="24"/>
          <w:szCs w:val="24"/>
        </w:rPr>
        <w:t>2</w:t>
      </w:r>
      <w:r w:rsidRPr="004D0DD7">
        <w:rPr>
          <w:rFonts w:eastAsia="楷体"/>
          <w:sz w:val="24"/>
          <w:szCs w:val="24"/>
        </w:rPr>
        <w:t>）频谱认知技术</w:t>
      </w:r>
    </w:p>
    <w:p w14:paraId="27C4C3FA"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频谱认知作为频谱利用的有效实现方式，主要可以分为基于业务的认知和</w:t>
      </w:r>
      <w:proofErr w:type="gramStart"/>
      <w:r w:rsidRPr="004D0DD7">
        <w:rPr>
          <w:rFonts w:eastAsia="楷体"/>
          <w:sz w:val="24"/>
          <w:szCs w:val="24"/>
        </w:rPr>
        <w:t>主用户</w:t>
      </w:r>
      <w:proofErr w:type="gramEnd"/>
      <w:r w:rsidRPr="004D0DD7">
        <w:rPr>
          <w:rFonts w:eastAsia="楷体"/>
          <w:sz w:val="24"/>
          <w:szCs w:val="24"/>
        </w:rPr>
        <w:t>认知。其中，</w:t>
      </w:r>
      <w:proofErr w:type="gramStart"/>
      <w:r w:rsidRPr="004D0DD7">
        <w:rPr>
          <w:rFonts w:eastAsia="楷体"/>
          <w:sz w:val="24"/>
          <w:szCs w:val="24"/>
        </w:rPr>
        <w:t>主用户</w:t>
      </w:r>
      <w:proofErr w:type="gramEnd"/>
      <w:r w:rsidRPr="004D0DD7">
        <w:rPr>
          <w:rFonts w:eastAsia="楷体"/>
          <w:sz w:val="24"/>
          <w:szCs w:val="24"/>
        </w:rPr>
        <w:t>认知受到了更为广泛的关注</w:t>
      </w:r>
      <w:r w:rsidRPr="004D0DD7">
        <w:rPr>
          <w:rFonts w:eastAsia="楷体"/>
          <w:sz w:val="24"/>
          <w:szCs w:val="24"/>
        </w:rPr>
        <w:t>[58]</w:t>
      </w:r>
      <w:r w:rsidRPr="004D0DD7">
        <w:rPr>
          <w:rFonts w:eastAsia="楷体"/>
          <w:sz w:val="24"/>
          <w:szCs w:val="24"/>
        </w:rPr>
        <w:t>。文献</w:t>
      </w:r>
      <w:r w:rsidRPr="004D0DD7">
        <w:rPr>
          <w:rFonts w:eastAsia="楷体"/>
          <w:sz w:val="24"/>
          <w:szCs w:val="24"/>
        </w:rPr>
        <w:t>[58]</w:t>
      </w:r>
      <w:r w:rsidRPr="004D0DD7">
        <w:rPr>
          <w:rFonts w:eastAsia="楷体"/>
          <w:sz w:val="24"/>
          <w:szCs w:val="24"/>
        </w:rPr>
        <w:t>提出了一种</w:t>
      </w:r>
      <w:proofErr w:type="gramStart"/>
      <w:r w:rsidRPr="004D0DD7">
        <w:rPr>
          <w:rFonts w:eastAsia="楷体"/>
          <w:sz w:val="24"/>
          <w:szCs w:val="24"/>
        </w:rPr>
        <w:t>基于权</w:t>
      </w:r>
      <w:proofErr w:type="gramEnd"/>
      <w:r w:rsidRPr="004D0DD7">
        <w:rPr>
          <w:rFonts w:eastAsia="楷体"/>
          <w:sz w:val="24"/>
          <w:szCs w:val="24"/>
        </w:rPr>
        <w:t>值的自适应优化协作</w:t>
      </w:r>
      <w:proofErr w:type="gramStart"/>
      <w:r w:rsidRPr="004D0DD7">
        <w:rPr>
          <w:rFonts w:eastAsia="楷体"/>
          <w:sz w:val="24"/>
          <w:szCs w:val="24"/>
        </w:rPr>
        <w:t>主用户</w:t>
      </w:r>
      <w:proofErr w:type="gramEnd"/>
      <w:r w:rsidRPr="004D0DD7">
        <w:rPr>
          <w:rFonts w:eastAsia="楷体"/>
          <w:sz w:val="24"/>
          <w:szCs w:val="24"/>
        </w:rPr>
        <w:t>认知方法，通过为各个协作认知节点分配权值向量，然后基于最小均方误差准则对权值向量进行调整，实现</w:t>
      </w:r>
      <w:proofErr w:type="gramStart"/>
      <w:r w:rsidRPr="004D0DD7">
        <w:rPr>
          <w:rFonts w:eastAsia="楷体"/>
          <w:sz w:val="24"/>
          <w:szCs w:val="24"/>
        </w:rPr>
        <w:t>主用户</w:t>
      </w:r>
      <w:proofErr w:type="gramEnd"/>
      <w:r w:rsidRPr="004D0DD7">
        <w:rPr>
          <w:rFonts w:eastAsia="楷体"/>
          <w:sz w:val="24"/>
          <w:szCs w:val="24"/>
        </w:rPr>
        <w:t>认知。协作式的</w:t>
      </w:r>
      <w:proofErr w:type="gramStart"/>
      <w:r w:rsidRPr="004D0DD7">
        <w:rPr>
          <w:rFonts w:eastAsia="楷体"/>
          <w:sz w:val="24"/>
          <w:szCs w:val="24"/>
        </w:rPr>
        <w:t>主用户</w:t>
      </w:r>
      <w:proofErr w:type="gramEnd"/>
      <w:r w:rsidRPr="004D0DD7">
        <w:rPr>
          <w:rFonts w:eastAsia="楷体"/>
          <w:sz w:val="24"/>
          <w:szCs w:val="24"/>
        </w:rPr>
        <w:t>认知方法相较于单节点具有更高的准确率，但是在实际通信环境中，随着协作节点的增多，系统的复杂性将会提升，如何设计一个精简的认知系统仍有待解决。由于直接推导出协作认知的最优策略复杂性巨大，文献</w:t>
      </w:r>
      <w:r w:rsidRPr="004D0DD7">
        <w:rPr>
          <w:rFonts w:eastAsia="楷体"/>
          <w:sz w:val="24"/>
          <w:szCs w:val="24"/>
        </w:rPr>
        <w:t>[59]</w:t>
      </w:r>
      <w:r w:rsidRPr="004D0DD7">
        <w:rPr>
          <w:rFonts w:eastAsia="楷体"/>
          <w:sz w:val="24"/>
          <w:szCs w:val="24"/>
        </w:rPr>
        <w:t>中提出了基于卷积神经网络的次级用户协作感知框架，将多个次级用户的感知结果输入神经网络中，提高认知的准确率。通过深度学习的方法能够得到分配策略的近似最优</w:t>
      </w:r>
      <w:r w:rsidRPr="004D0DD7">
        <w:rPr>
          <w:rFonts w:eastAsia="楷体"/>
          <w:sz w:val="24"/>
          <w:szCs w:val="24"/>
        </w:rPr>
        <w:lastRenderedPageBreak/>
        <w:t>解，但是环境中的噪声以及衰落将会对结果造成一定程度的影响。文献</w:t>
      </w:r>
      <w:r w:rsidRPr="004D0DD7">
        <w:rPr>
          <w:rFonts w:eastAsia="楷体"/>
          <w:sz w:val="24"/>
          <w:szCs w:val="24"/>
        </w:rPr>
        <w:t>[60]</w:t>
      </w:r>
      <w:r w:rsidRPr="004D0DD7">
        <w:rPr>
          <w:rFonts w:eastAsia="楷体"/>
          <w:sz w:val="24"/>
          <w:szCs w:val="24"/>
        </w:rPr>
        <w:t>引入了纳什议价博弈模型，利用地面端的干扰约束、信道估计误差和信道分配约束等条件实现主次用户的区分。采用博弈论的方法能得出具有一般性的结果，但是随着卫星数量的增多，业务内容逐渐复杂多样，将会有更多特殊的业务出现，基于博弈论的方法难以较好地解决这个问题。</w:t>
      </w:r>
      <w:r w:rsidRPr="004D0DD7">
        <w:rPr>
          <w:rFonts w:eastAsia="楷体"/>
          <w:color w:val="000000" w:themeColor="text1"/>
          <w:sz w:val="24"/>
          <w:szCs w:val="24"/>
        </w:rPr>
        <w:t>而知识图谱可以有效利用这些业务和用户信息，其</w:t>
      </w:r>
      <w:r w:rsidRPr="004D0DD7">
        <w:rPr>
          <w:rFonts w:eastAsia="楷体"/>
          <w:sz w:val="24"/>
          <w:szCs w:val="24"/>
        </w:rPr>
        <w:t>主要目的是描述真实世界中存在的各种实体和概念，以及它们之间的关系。通过将知识图谱方案引入频谱管理中，构建基于知识图谱的频谱数据管理框架，能在频谱数据的深度挖掘和利用上发挥知识牵引的作用。</w:t>
      </w:r>
    </w:p>
    <w:p w14:paraId="429F1980"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文献</w:t>
      </w:r>
      <w:r w:rsidRPr="004D0DD7">
        <w:rPr>
          <w:rFonts w:eastAsia="楷体"/>
          <w:sz w:val="24"/>
          <w:szCs w:val="24"/>
        </w:rPr>
        <w:t>[61]</w:t>
      </w:r>
      <w:r w:rsidRPr="004D0DD7">
        <w:rPr>
          <w:rFonts w:eastAsia="楷体"/>
          <w:sz w:val="24"/>
          <w:szCs w:val="24"/>
        </w:rPr>
        <w:t>采用基于知识图谱和</w:t>
      </w:r>
      <w:proofErr w:type="gramStart"/>
      <w:r w:rsidRPr="004D0DD7">
        <w:rPr>
          <w:rFonts w:eastAsia="楷体"/>
          <w:sz w:val="24"/>
          <w:szCs w:val="24"/>
        </w:rPr>
        <w:t>盲信号</w:t>
      </w:r>
      <w:proofErr w:type="gramEnd"/>
      <w:r w:rsidRPr="004D0DD7">
        <w:rPr>
          <w:rFonts w:eastAsia="楷体"/>
          <w:sz w:val="24"/>
          <w:szCs w:val="24"/>
        </w:rPr>
        <w:t>识别等方法，针对海量未规范化的无线电监测数据，提出了新的分析思路，构建了结构完整的无线电监测数据知识库。文献</w:t>
      </w:r>
      <w:r w:rsidRPr="004D0DD7">
        <w:rPr>
          <w:rFonts w:eastAsia="楷体"/>
          <w:sz w:val="24"/>
          <w:szCs w:val="24"/>
        </w:rPr>
        <w:t>[62]</w:t>
      </w:r>
      <w:r w:rsidRPr="004D0DD7">
        <w:rPr>
          <w:rFonts w:eastAsia="楷体"/>
          <w:sz w:val="24"/>
          <w:szCs w:val="24"/>
        </w:rPr>
        <w:t>关联网络运营商的文档信息和网络状态的上下文信息，构建出一个实现网络管理的知识图谱。但是目前将知识图谱应用到通信领域的尝试尚未涉及到用</w:t>
      </w:r>
      <w:proofErr w:type="gramStart"/>
      <w:r w:rsidRPr="004D0DD7">
        <w:rPr>
          <w:rFonts w:eastAsia="楷体"/>
          <w:sz w:val="24"/>
          <w:szCs w:val="24"/>
        </w:rPr>
        <w:t>频设备</w:t>
      </w:r>
      <w:proofErr w:type="gramEnd"/>
      <w:r w:rsidRPr="004D0DD7">
        <w:rPr>
          <w:rFonts w:eastAsia="楷体"/>
          <w:sz w:val="24"/>
          <w:szCs w:val="24"/>
        </w:rPr>
        <w:t>之间的关系，尤其是在卫星通信的场景下，基于知识图谱的频谱资源管理仍鲜有见闻。</w:t>
      </w:r>
    </w:p>
    <w:p w14:paraId="6CA20882" w14:textId="77777777" w:rsidR="00DF7A4D" w:rsidRPr="004D0DD7" w:rsidRDefault="004B2FEA">
      <w:pPr>
        <w:snapToGrid w:val="0"/>
        <w:spacing w:line="440" w:lineRule="exact"/>
        <w:ind w:firstLine="420"/>
        <w:rPr>
          <w:rFonts w:eastAsia="楷体"/>
          <w:sz w:val="24"/>
          <w:szCs w:val="24"/>
        </w:rPr>
      </w:pPr>
      <w:r w:rsidRPr="004D0DD7">
        <w:rPr>
          <w:rFonts w:eastAsia="楷体"/>
          <w:sz w:val="24"/>
          <w:szCs w:val="24"/>
        </w:rPr>
        <w:t>基于以上调研，针对卫星宽带频谱感知技术存在以下问题：</w:t>
      </w:r>
      <w:r w:rsidRPr="004D0DD7">
        <w:rPr>
          <w:rFonts w:eastAsia="楷体"/>
          <w:sz w:val="24"/>
          <w:szCs w:val="24"/>
        </w:rPr>
        <w:t>1</w:t>
      </w:r>
      <w:r w:rsidRPr="004D0DD7">
        <w:rPr>
          <w:rFonts w:eastAsia="楷体"/>
          <w:sz w:val="24"/>
          <w:szCs w:val="24"/>
        </w:rPr>
        <w:t>）常用的面向信号特征压缩感知的压缩采样系统都具有较高的计算复杂度。</w:t>
      </w:r>
      <w:r w:rsidRPr="004D0DD7">
        <w:rPr>
          <w:rFonts w:eastAsia="楷体"/>
          <w:sz w:val="24"/>
          <w:szCs w:val="24"/>
        </w:rPr>
        <w:t>2</w:t>
      </w:r>
      <w:r w:rsidRPr="004D0DD7">
        <w:rPr>
          <w:rFonts w:eastAsia="楷体"/>
          <w:sz w:val="24"/>
          <w:szCs w:val="24"/>
        </w:rPr>
        <w:t>）针对实时宽带频谱感知，要么就要以牺牲感知精度为代价减少采样点，要么就要以牺牲硬件成本和能耗为代价提高感知</w:t>
      </w:r>
      <w:proofErr w:type="gramStart"/>
      <w:r w:rsidRPr="004D0DD7">
        <w:rPr>
          <w:rFonts w:eastAsia="楷体"/>
          <w:sz w:val="24"/>
          <w:szCs w:val="24"/>
        </w:rPr>
        <w:t>端算力</w:t>
      </w:r>
      <w:proofErr w:type="gramEnd"/>
      <w:r w:rsidRPr="004D0DD7">
        <w:rPr>
          <w:rFonts w:eastAsia="楷体"/>
          <w:sz w:val="24"/>
          <w:szCs w:val="24"/>
        </w:rPr>
        <w:t>以提高频谱感知速度，无法满足</w:t>
      </w:r>
      <w:proofErr w:type="gramStart"/>
      <w:r w:rsidRPr="004D0DD7">
        <w:rPr>
          <w:rFonts w:eastAsia="楷体"/>
          <w:sz w:val="24"/>
          <w:szCs w:val="24"/>
        </w:rPr>
        <w:t>低计算</w:t>
      </w:r>
      <w:proofErr w:type="gramEnd"/>
      <w:r w:rsidRPr="004D0DD7">
        <w:rPr>
          <w:rFonts w:eastAsia="楷体"/>
          <w:sz w:val="24"/>
          <w:szCs w:val="24"/>
        </w:rPr>
        <w:t>复杂度、高感知精度的卫星通信系统的频谱感知需求。</w:t>
      </w:r>
    </w:p>
    <w:p w14:paraId="1F2D483B" w14:textId="77777777" w:rsidR="00DF7A4D" w:rsidRPr="004D0DD7" w:rsidRDefault="004B2FEA">
      <w:pPr>
        <w:snapToGrid w:val="0"/>
        <w:spacing w:line="440" w:lineRule="exact"/>
        <w:ind w:firstLineChars="196" w:firstLine="472"/>
        <w:rPr>
          <w:rFonts w:eastAsia="楷体"/>
          <w:b/>
          <w:bCs/>
          <w:sz w:val="24"/>
          <w:szCs w:val="24"/>
        </w:rPr>
      </w:pPr>
      <w:r w:rsidRPr="004D0DD7">
        <w:rPr>
          <w:rFonts w:eastAsia="楷体"/>
          <w:b/>
          <w:bCs/>
          <w:sz w:val="24"/>
          <w:szCs w:val="24"/>
        </w:rPr>
        <w:t xml:space="preserve">1.3 </w:t>
      </w:r>
      <w:r w:rsidRPr="004D0DD7">
        <w:rPr>
          <w:rFonts w:eastAsia="楷体"/>
          <w:b/>
          <w:bCs/>
          <w:sz w:val="24"/>
          <w:szCs w:val="24"/>
        </w:rPr>
        <w:t>立项依据小结</w:t>
      </w:r>
    </w:p>
    <w:p w14:paraId="2738D394" w14:textId="77777777" w:rsidR="00DF7A4D" w:rsidRPr="004D0DD7" w:rsidRDefault="004B2FEA">
      <w:pPr>
        <w:snapToGrid w:val="0"/>
        <w:spacing w:line="440" w:lineRule="exact"/>
        <w:ind w:firstLineChars="196" w:firstLine="470"/>
        <w:rPr>
          <w:rFonts w:eastAsia="楷体"/>
          <w:sz w:val="24"/>
        </w:rPr>
      </w:pPr>
      <w:r w:rsidRPr="004D0DD7">
        <w:rPr>
          <w:rFonts w:eastAsia="楷体"/>
          <w:sz w:val="24"/>
          <w:szCs w:val="24"/>
        </w:rPr>
        <w:t>根据文献调研情况来看，目前国内外对于卫星互联网频谱感知和认知开展了大量研究，也取得了很多重大成果。但是随着卫星数量的不断增多，业务种类的多样化，频谱和轨道资源的有限性严重制约天地一体化网络的未来发展。如何在多卫星系统交叠耦合于有限空间的场景下，实现全频谱深度认知和高效利用已成为亟需解决的问题。而现有的工作缺乏对低轨卫星频谱资源跨地域、跨频段、跨业</w:t>
      </w:r>
      <w:proofErr w:type="gramStart"/>
      <w:r w:rsidRPr="004D0DD7">
        <w:rPr>
          <w:rFonts w:eastAsia="楷体"/>
          <w:sz w:val="24"/>
          <w:szCs w:val="24"/>
        </w:rPr>
        <w:t>务</w:t>
      </w:r>
      <w:proofErr w:type="gramEnd"/>
      <w:r w:rsidRPr="004D0DD7">
        <w:rPr>
          <w:rFonts w:eastAsia="楷体"/>
          <w:sz w:val="24"/>
          <w:szCs w:val="24"/>
        </w:rPr>
        <w:t>的协同利用，在复杂电磁环境下频谱感知和认知的精准度较低。因此在国内外卫星通信研究领域</w:t>
      </w:r>
      <w:proofErr w:type="gramStart"/>
      <w:r w:rsidRPr="004D0DD7">
        <w:rPr>
          <w:rFonts w:eastAsia="楷体"/>
          <w:sz w:val="24"/>
          <w:szCs w:val="24"/>
        </w:rPr>
        <w:t>对频轨资源</w:t>
      </w:r>
      <w:proofErr w:type="gramEnd"/>
      <w:r w:rsidRPr="004D0DD7">
        <w:rPr>
          <w:rFonts w:eastAsia="楷体"/>
          <w:sz w:val="24"/>
          <w:szCs w:val="24"/>
        </w:rPr>
        <w:t>日益重视的背景下，针对复杂电磁环境下无线网络资源感知理论与技术，结合卫星通信的实际问题，以提高频谱数据挖掘效率、减少卫星通信干扰、提高频谱利用率为目标，开展频谱协同利用性能优化的研究是十分必要和迫切的。同时，本项目研究将次奈奎斯特高效采样和频谱知识图谱技术加入卫星频谱架构中，有望突破卫星频谱协同利用的关键技术，为推动星地</w:t>
      </w:r>
      <w:r w:rsidRPr="004D0DD7">
        <w:rPr>
          <w:rFonts w:eastAsia="楷体"/>
          <w:sz w:val="24"/>
          <w:szCs w:val="24"/>
        </w:rPr>
        <w:lastRenderedPageBreak/>
        <w:t>一体化的发展提供技术支持。</w:t>
      </w:r>
    </w:p>
    <w:p w14:paraId="4A19ADEE" w14:textId="77777777" w:rsidR="00DF7A4D" w:rsidRPr="004D0DD7" w:rsidRDefault="00DF7A4D">
      <w:pPr>
        <w:snapToGrid w:val="0"/>
        <w:spacing w:line="440" w:lineRule="exact"/>
        <w:ind w:firstLineChars="300" w:firstLine="720"/>
        <w:rPr>
          <w:rFonts w:eastAsia="楷体"/>
          <w:sz w:val="24"/>
          <w:szCs w:val="24"/>
        </w:rPr>
      </w:pPr>
    </w:p>
    <w:p w14:paraId="56326325" w14:textId="77777777" w:rsidR="00DF7A4D" w:rsidRPr="004D0DD7" w:rsidRDefault="004B2FEA">
      <w:pPr>
        <w:snapToGrid w:val="0"/>
        <w:spacing w:line="440" w:lineRule="exact"/>
        <w:rPr>
          <w:rFonts w:eastAsia="楷体"/>
          <w:b/>
          <w:bCs/>
          <w:sz w:val="24"/>
          <w:szCs w:val="24"/>
        </w:rPr>
      </w:pPr>
      <w:r w:rsidRPr="004D0DD7">
        <w:rPr>
          <w:rFonts w:eastAsia="楷体"/>
          <w:b/>
          <w:bCs/>
          <w:sz w:val="24"/>
          <w:szCs w:val="24"/>
        </w:rPr>
        <w:t>参考文献</w:t>
      </w:r>
    </w:p>
    <w:p w14:paraId="66125A8E"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李灵慧</w:t>
      </w:r>
      <w:r w:rsidRPr="004D0DD7">
        <w:rPr>
          <w:rFonts w:eastAsia="楷体"/>
        </w:rPr>
        <w:t xml:space="preserve">, </w:t>
      </w:r>
      <w:r w:rsidRPr="004D0DD7">
        <w:rPr>
          <w:rFonts w:eastAsia="楷体"/>
        </w:rPr>
        <w:t>李伟</w:t>
      </w:r>
      <w:r w:rsidRPr="004D0DD7">
        <w:rPr>
          <w:rFonts w:eastAsia="楷体"/>
        </w:rPr>
        <w:t xml:space="preserve">, </w:t>
      </w:r>
      <w:r w:rsidRPr="004D0DD7">
        <w:rPr>
          <w:rFonts w:eastAsia="楷体"/>
        </w:rPr>
        <w:t>靳瑾</w:t>
      </w:r>
      <w:r w:rsidRPr="004D0DD7">
        <w:rPr>
          <w:rFonts w:eastAsia="楷体"/>
        </w:rPr>
        <w:t xml:space="preserve">, </w:t>
      </w:r>
      <w:r w:rsidRPr="004D0DD7">
        <w:rPr>
          <w:rFonts w:eastAsia="楷体"/>
        </w:rPr>
        <w:t>匡麟玲，</w:t>
      </w:r>
      <w:r w:rsidRPr="004D0DD7">
        <w:rPr>
          <w:rFonts w:eastAsia="楷体"/>
        </w:rPr>
        <w:t>“5G</w:t>
      </w:r>
      <w:r w:rsidRPr="004D0DD7">
        <w:rPr>
          <w:rFonts w:eastAsia="楷体"/>
        </w:rPr>
        <w:t>系统对大规模</w:t>
      </w:r>
      <w:r w:rsidRPr="004D0DD7">
        <w:rPr>
          <w:rFonts w:eastAsia="楷体"/>
        </w:rPr>
        <w:t>NGSO</w:t>
      </w:r>
      <w:r w:rsidRPr="004D0DD7">
        <w:rPr>
          <w:rFonts w:eastAsia="楷体"/>
        </w:rPr>
        <w:t>卫星系统干扰分析等效建模方法</w:t>
      </w:r>
      <w:r w:rsidRPr="004D0DD7">
        <w:rPr>
          <w:rFonts w:eastAsia="楷体"/>
        </w:rPr>
        <w:t xml:space="preserve">,” </w:t>
      </w:r>
      <w:r w:rsidRPr="004D0DD7">
        <w:rPr>
          <w:rFonts w:eastAsia="楷体"/>
        </w:rPr>
        <w:t>系统工程与电子技术</w:t>
      </w:r>
      <w:r w:rsidRPr="004D0DD7">
        <w:rPr>
          <w:rFonts w:eastAsia="楷体"/>
        </w:rPr>
        <w:t>, 2022,44(08):2635-2644.</w:t>
      </w:r>
    </w:p>
    <w:p w14:paraId="6928EACD"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P. Gu, R. Li, C. Hua and R. </w:t>
      </w:r>
      <w:proofErr w:type="spellStart"/>
      <w:r w:rsidRPr="004D0DD7">
        <w:rPr>
          <w:rFonts w:eastAsia="楷体"/>
        </w:rPr>
        <w:t>Tafazolli</w:t>
      </w:r>
      <w:proofErr w:type="spellEnd"/>
      <w:r w:rsidRPr="004D0DD7">
        <w:rPr>
          <w:rFonts w:eastAsia="楷体"/>
        </w:rPr>
        <w:t>, “Dynamic Cooperative Spectrum Sharing in a Multi-Beam LEO-GEO Co-Existing Satellite System,” </w:t>
      </w:r>
      <w:r w:rsidRPr="004D0DD7">
        <w:rPr>
          <w:rFonts w:eastAsia="楷体"/>
          <w:i/>
          <w:iCs/>
        </w:rPr>
        <w:t>IEEE Transactions on Wireless Communications</w:t>
      </w:r>
      <w:r w:rsidRPr="004D0DD7">
        <w:rPr>
          <w:rFonts w:eastAsia="楷体"/>
        </w:rPr>
        <w:t>, vol. 21, no. 2, pp. 1170-1182, Feb. 2022.</w:t>
      </w:r>
    </w:p>
    <w:p w14:paraId="61C4A5EB"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X. Ding, L. Feng, Y. Zou and G. Zhang, “Deep Learning Aided Spectrum Prediction for Satellite Communication Systems,” </w:t>
      </w:r>
      <w:r w:rsidRPr="004D0DD7">
        <w:rPr>
          <w:rFonts w:eastAsia="楷体"/>
          <w:i/>
          <w:iCs/>
        </w:rPr>
        <w:t>IEEE Transactions on Vehicular Technology</w:t>
      </w:r>
      <w:r w:rsidRPr="004D0DD7">
        <w:rPr>
          <w:rFonts w:eastAsia="楷体"/>
        </w:rPr>
        <w:t>, vol.69, no.12, pp.16314-16319, Dec.2020.</w:t>
      </w:r>
    </w:p>
    <w:p w14:paraId="501E145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姚秀娟</w:t>
      </w:r>
      <w:r w:rsidRPr="004D0DD7">
        <w:rPr>
          <w:rFonts w:eastAsia="楷体"/>
        </w:rPr>
        <w:t xml:space="preserve">, </w:t>
      </w:r>
      <w:proofErr w:type="gramStart"/>
      <w:r w:rsidRPr="004D0DD7">
        <w:rPr>
          <w:rFonts w:eastAsia="楷体"/>
        </w:rPr>
        <w:t>董苏惠</w:t>
      </w:r>
      <w:proofErr w:type="gramEnd"/>
      <w:r w:rsidRPr="004D0DD7">
        <w:rPr>
          <w:rFonts w:eastAsia="楷体"/>
        </w:rPr>
        <w:t xml:space="preserve">, </w:t>
      </w:r>
      <w:r w:rsidRPr="004D0DD7">
        <w:rPr>
          <w:rFonts w:eastAsia="楷体"/>
        </w:rPr>
        <w:t>高翔</w:t>
      </w:r>
      <w:r w:rsidRPr="004D0DD7">
        <w:rPr>
          <w:rFonts w:eastAsia="楷体"/>
        </w:rPr>
        <w:t xml:space="preserve">, </w:t>
      </w:r>
      <w:r w:rsidRPr="004D0DD7">
        <w:rPr>
          <w:rFonts w:eastAsia="楷体"/>
        </w:rPr>
        <w:t>王静</w:t>
      </w:r>
      <w:r w:rsidRPr="004D0DD7">
        <w:rPr>
          <w:rFonts w:eastAsia="楷体"/>
        </w:rPr>
        <w:t xml:space="preserve">, </w:t>
      </w:r>
      <w:r w:rsidRPr="004D0DD7">
        <w:rPr>
          <w:rFonts w:eastAsia="楷体"/>
        </w:rPr>
        <w:t>智佳</w:t>
      </w:r>
      <w:r w:rsidRPr="004D0DD7">
        <w:rPr>
          <w:rFonts w:eastAsia="楷体"/>
        </w:rPr>
        <w:t xml:space="preserve">, </w:t>
      </w:r>
      <w:r w:rsidRPr="004D0DD7">
        <w:rPr>
          <w:rFonts w:eastAsia="楷体"/>
        </w:rPr>
        <w:t>孙云龙，</w:t>
      </w:r>
      <w:r w:rsidRPr="004D0DD7">
        <w:rPr>
          <w:rFonts w:eastAsia="楷体"/>
        </w:rPr>
        <w:t>“</w:t>
      </w:r>
      <w:r w:rsidRPr="004D0DD7">
        <w:rPr>
          <w:rFonts w:eastAsia="楷体"/>
        </w:rPr>
        <w:t>地球站跟踪模式对</w:t>
      </w:r>
      <w:r w:rsidRPr="004D0DD7">
        <w:rPr>
          <w:rFonts w:eastAsia="楷体"/>
        </w:rPr>
        <w:t>NGSO-GSO</w:t>
      </w:r>
      <w:r w:rsidRPr="004D0DD7">
        <w:rPr>
          <w:rFonts w:eastAsia="楷体"/>
        </w:rPr>
        <w:t>系统间频率兼容性评估的影响研究</w:t>
      </w:r>
      <w:r w:rsidRPr="004D0DD7">
        <w:rPr>
          <w:rFonts w:eastAsia="楷体"/>
        </w:rPr>
        <w:t xml:space="preserve">,” </w:t>
      </w:r>
      <w:r w:rsidRPr="004D0DD7">
        <w:rPr>
          <w:rFonts w:eastAsia="楷体"/>
        </w:rPr>
        <w:t>天地一体化信息网络</w:t>
      </w:r>
      <w:r w:rsidRPr="004D0DD7">
        <w:rPr>
          <w:rFonts w:eastAsia="楷体"/>
        </w:rPr>
        <w:t>, 2021, 2(01):11-19.</w:t>
      </w:r>
    </w:p>
    <w:p w14:paraId="2CFF43FE"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H. Jia, Z. Ni, C. Jiang, L. </w:t>
      </w:r>
      <w:proofErr w:type="spellStart"/>
      <w:r w:rsidRPr="004D0DD7">
        <w:rPr>
          <w:rFonts w:eastAsia="楷体"/>
        </w:rPr>
        <w:t>Kuang</w:t>
      </w:r>
      <w:proofErr w:type="spellEnd"/>
      <w:r w:rsidRPr="004D0DD7">
        <w:rPr>
          <w:rFonts w:eastAsia="楷体"/>
        </w:rPr>
        <w:t xml:space="preserve"> and J. Lu, “Uplink Interference and Performance Analysis for </w:t>
      </w:r>
      <w:proofErr w:type="spellStart"/>
      <w:r w:rsidRPr="004D0DD7">
        <w:rPr>
          <w:rFonts w:eastAsia="楷体"/>
        </w:rPr>
        <w:t>Megasatellite</w:t>
      </w:r>
      <w:proofErr w:type="spellEnd"/>
      <w:r w:rsidRPr="004D0DD7">
        <w:rPr>
          <w:rFonts w:eastAsia="楷体"/>
        </w:rPr>
        <w:t xml:space="preserve"> Constellation,” </w:t>
      </w:r>
      <w:r w:rsidRPr="004D0DD7">
        <w:rPr>
          <w:rFonts w:eastAsia="楷体"/>
          <w:i/>
          <w:iCs/>
        </w:rPr>
        <w:t>IEEE Internet of Things Journal</w:t>
      </w:r>
      <w:r w:rsidRPr="004D0DD7">
        <w:rPr>
          <w:rFonts w:eastAsia="楷体"/>
        </w:rPr>
        <w:t>, vol. 9, no. 6, pp. 4318-4329, 15 March15, 2022.</w:t>
      </w:r>
    </w:p>
    <w:p w14:paraId="57E040D0"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陈俊杰</w:t>
      </w:r>
      <w:r w:rsidRPr="004D0DD7">
        <w:rPr>
          <w:rFonts w:eastAsia="楷体"/>
        </w:rPr>
        <w:t xml:space="preserve">, </w:t>
      </w:r>
      <w:r w:rsidRPr="004D0DD7">
        <w:rPr>
          <w:rFonts w:eastAsia="楷体"/>
        </w:rPr>
        <w:t>司江勃</w:t>
      </w:r>
      <w:r w:rsidRPr="004D0DD7">
        <w:rPr>
          <w:rFonts w:eastAsia="楷体"/>
        </w:rPr>
        <w:t xml:space="preserve">, </w:t>
      </w:r>
      <w:r w:rsidRPr="004D0DD7">
        <w:rPr>
          <w:rFonts w:eastAsia="楷体"/>
        </w:rPr>
        <w:t>李赞</w:t>
      </w:r>
      <w:r w:rsidRPr="004D0DD7">
        <w:rPr>
          <w:rFonts w:eastAsia="楷体"/>
        </w:rPr>
        <w:t>, “</w:t>
      </w:r>
      <w:r w:rsidRPr="004D0DD7">
        <w:rPr>
          <w:rFonts w:eastAsia="楷体"/>
        </w:rPr>
        <w:t>非理想信道状态信息对频谱共享认知中继网络性能的影响</w:t>
      </w:r>
      <w:r w:rsidRPr="004D0DD7">
        <w:rPr>
          <w:rFonts w:eastAsia="楷体"/>
        </w:rPr>
        <w:t xml:space="preserve">,” </w:t>
      </w:r>
      <w:r w:rsidRPr="004D0DD7">
        <w:rPr>
          <w:rFonts w:eastAsia="楷体"/>
        </w:rPr>
        <w:t>电子与信息学报</w:t>
      </w:r>
      <w:r w:rsidRPr="004D0DD7">
        <w:rPr>
          <w:rFonts w:eastAsia="楷体"/>
        </w:rPr>
        <w:t xml:space="preserve">, 2012, 34(6):1463-1468. </w:t>
      </w:r>
    </w:p>
    <w:p w14:paraId="512347B9"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孙佳琛</w:t>
      </w:r>
      <w:r w:rsidRPr="004D0DD7">
        <w:rPr>
          <w:rFonts w:eastAsia="楷体"/>
        </w:rPr>
        <w:t xml:space="preserve">, </w:t>
      </w:r>
      <w:r w:rsidRPr="004D0DD7">
        <w:rPr>
          <w:rFonts w:eastAsia="楷体"/>
        </w:rPr>
        <w:t>王金龙</w:t>
      </w:r>
      <w:r w:rsidRPr="004D0DD7">
        <w:rPr>
          <w:rFonts w:eastAsia="楷体"/>
        </w:rPr>
        <w:t xml:space="preserve">, </w:t>
      </w:r>
      <w:r w:rsidRPr="004D0DD7">
        <w:rPr>
          <w:rFonts w:eastAsia="楷体"/>
        </w:rPr>
        <w:t>丁国如</w:t>
      </w:r>
      <w:r w:rsidRPr="004D0DD7">
        <w:rPr>
          <w:rFonts w:eastAsia="楷体"/>
        </w:rPr>
        <w:t xml:space="preserve">, </w:t>
      </w:r>
      <w:proofErr w:type="gramStart"/>
      <w:r w:rsidRPr="004D0DD7">
        <w:rPr>
          <w:rFonts w:eastAsia="楷体"/>
        </w:rPr>
        <w:t>陈瑾</w:t>
      </w:r>
      <w:proofErr w:type="gramEnd"/>
      <w:r w:rsidRPr="004D0DD7">
        <w:rPr>
          <w:rFonts w:eastAsia="楷体"/>
        </w:rPr>
        <w:t xml:space="preserve">, </w:t>
      </w:r>
      <w:r w:rsidRPr="004D0DD7">
        <w:rPr>
          <w:rFonts w:eastAsia="楷体"/>
        </w:rPr>
        <w:t>龚玉萍</w:t>
      </w:r>
      <w:r w:rsidRPr="004D0DD7">
        <w:rPr>
          <w:rFonts w:eastAsia="楷体"/>
        </w:rPr>
        <w:t>, “</w:t>
      </w:r>
      <w:r w:rsidRPr="004D0DD7">
        <w:rPr>
          <w:rFonts w:eastAsia="楷体"/>
        </w:rPr>
        <w:t>频谱知识图谱</w:t>
      </w:r>
      <w:r w:rsidRPr="004D0DD7">
        <w:rPr>
          <w:rFonts w:eastAsia="楷体"/>
        </w:rPr>
        <w:t>:</w:t>
      </w:r>
      <w:r w:rsidRPr="004D0DD7">
        <w:rPr>
          <w:rFonts w:eastAsia="楷体"/>
        </w:rPr>
        <w:t>面向未来频谱管理的智能引擎</w:t>
      </w:r>
      <w:r w:rsidRPr="004D0DD7">
        <w:rPr>
          <w:rFonts w:eastAsia="楷体"/>
        </w:rPr>
        <w:t xml:space="preserve">,” </w:t>
      </w:r>
      <w:r w:rsidRPr="004D0DD7">
        <w:rPr>
          <w:rFonts w:eastAsia="楷体"/>
        </w:rPr>
        <w:t>通信学报</w:t>
      </w:r>
      <w:r w:rsidRPr="004D0DD7">
        <w:rPr>
          <w:rFonts w:eastAsia="楷体"/>
        </w:rPr>
        <w:t>, 2021, 42(5):1-12.</w:t>
      </w:r>
    </w:p>
    <w:p w14:paraId="51836E14" w14:textId="77777777" w:rsidR="00DF7A4D" w:rsidRPr="004D0DD7" w:rsidRDefault="004B2FEA">
      <w:pPr>
        <w:pStyle w:val="11"/>
        <w:numPr>
          <w:ilvl w:val="0"/>
          <w:numId w:val="2"/>
        </w:numPr>
        <w:snapToGrid w:val="0"/>
        <w:spacing w:line="348" w:lineRule="auto"/>
        <w:ind w:firstLineChars="0"/>
        <w:rPr>
          <w:rFonts w:eastAsia="楷体"/>
        </w:rPr>
      </w:pPr>
      <w:proofErr w:type="gramStart"/>
      <w:r w:rsidRPr="004D0DD7">
        <w:rPr>
          <w:rFonts w:eastAsia="楷体"/>
        </w:rPr>
        <w:t>周笛</w:t>
      </w:r>
      <w:proofErr w:type="gramEnd"/>
      <w:r w:rsidRPr="004D0DD7">
        <w:rPr>
          <w:rFonts w:eastAsia="楷体"/>
        </w:rPr>
        <w:t xml:space="preserve">, </w:t>
      </w:r>
      <w:proofErr w:type="gramStart"/>
      <w:r w:rsidRPr="004D0DD7">
        <w:rPr>
          <w:rFonts w:eastAsia="楷体"/>
        </w:rPr>
        <w:t>盛敏</w:t>
      </w:r>
      <w:proofErr w:type="gramEnd"/>
      <w:r w:rsidRPr="004D0DD7">
        <w:rPr>
          <w:rFonts w:eastAsia="楷体"/>
        </w:rPr>
        <w:t xml:space="preserve">, </w:t>
      </w:r>
      <w:r w:rsidRPr="004D0DD7">
        <w:rPr>
          <w:rFonts w:eastAsia="楷体"/>
        </w:rPr>
        <w:t>郝琪</w:t>
      </w:r>
      <w:r w:rsidRPr="004D0DD7">
        <w:rPr>
          <w:rFonts w:eastAsia="楷体"/>
        </w:rPr>
        <w:t xml:space="preserve">, </w:t>
      </w:r>
      <w:r w:rsidRPr="004D0DD7">
        <w:rPr>
          <w:rFonts w:eastAsia="楷体"/>
        </w:rPr>
        <w:t>李建东</w:t>
      </w:r>
      <w:r w:rsidRPr="004D0DD7">
        <w:rPr>
          <w:rFonts w:eastAsia="楷体"/>
        </w:rPr>
        <w:t xml:space="preserve">, </w:t>
      </w:r>
      <w:r w:rsidRPr="004D0DD7">
        <w:rPr>
          <w:rFonts w:eastAsia="楷体"/>
        </w:rPr>
        <w:t>刘建平</w:t>
      </w:r>
      <w:r w:rsidRPr="004D0DD7">
        <w:rPr>
          <w:rFonts w:eastAsia="楷体"/>
        </w:rPr>
        <w:t>, “</w:t>
      </w:r>
      <w:r w:rsidRPr="004D0DD7">
        <w:rPr>
          <w:rFonts w:eastAsia="楷体"/>
        </w:rPr>
        <w:t>巨型星座系统的网络运维与资源管控技术</w:t>
      </w:r>
      <w:r w:rsidRPr="004D0DD7">
        <w:rPr>
          <w:rFonts w:eastAsia="楷体"/>
        </w:rPr>
        <w:t xml:space="preserve">,” </w:t>
      </w:r>
      <w:r w:rsidRPr="004D0DD7">
        <w:rPr>
          <w:rFonts w:eastAsia="楷体"/>
        </w:rPr>
        <w:t>天地一体化信息网</w:t>
      </w:r>
      <w:r w:rsidRPr="004D0DD7">
        <w:rPr>
          <w:rFonts w:eastAsia="楷体"/>
        </w:rPr>
        <w:t>, 2020, 1(1):26-35.</w:t>
      </w:r>
    </w:p>
    <w:p w14:paraId="3A22E85B"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李赞</w:t>
      </w:r>
      <w:r w:rsidRPr="004D0DD7">
        <w:rPr>
          <w:rFonts w:eastAsia="楷体"/>
        </w:rPr>
        <w:t xml:space="preserve">, </w:t>
      </w:r>
      <w:proofErr w:type="gramStart"/>
      <w:r w:rsidRPr="004D0DD7">
        <w:rPr>
          <w:rFonts w:eastAsia="楷体"/>
        </w:rPr>
        <w:t>胡俊凡</w:t>
      </w:r>
      <w:proofErr w:type="gramEnd"/>
      <w:r w:rsidRPr="004D0DD7">
        <w:rPr>
          <w:rFonts w:eastAsia="楷体"/>
        </w:rPr>
        <w:t xml:space="preserve">, </w:t>
      </w:r>
      <w:r w:rsidRPr="004D0DD7">
        <w:rPr>
          <w:rFonts w:eastAsia="楷体"/>
        </w:rPr>
        <w:t>李兵</w:t>
      </w:r>
      <w:r w:rsidRPr="004D0DD7">
        <w:rPr>
          <w:rFonts w:eastAsia="楷体"/>
        </w:rPr>
        <w:t xml:space="preserve">, </w:t>
      </w:r>
      <w:proofErr w:type="gramStart"/>
      <w:r w:rsidRPr="004D0DD7">
        <w:rPr>
          <w:rFonts w:eastAsia="楷体"/>
        </w:rPr>
        <w:t>石嘉</w:t>
      </w:r>
      <w:proofErr w:type="gramEnd"/>
      <w:r w:rsidRPr="004D0DD7">
        <w:rPr>
          <w:rFonts w:eastAsia="楷体"/>
        </w:rPr>
        <w:t xml:space="preserve">, </w:t>
      </w:r>
      <w:r w:rsidRPr="004D0DD7">
        <w:rPr>
          <w:rFonts w:eastAsia="楷体"/>
        </w:rPr>
        <w:t>司江勃</w:t>
      </w:r>
      <w:r w:rsidRPr="004D0DD7">
        <w:rPr>
          <w:rFonts w:eastAsia="楷体"/>
        </w:rPr>
        <w:t>, “</w:t>
      </w:r>
      <w:r w:rsidRPr="004D0DD7">
        <w:rPr>
          <w:rFonts w:eastAsia="楷体"/>
        </w:rPr>
        <w:t>基于正交时频空技术的低轨卫星通信的安全分析</w:t>
      </w:r>
      <w:r w:rsidRPr="004D0DD7">
        <w:rPr>
          <w:rFonts w:eastAsia="楷体"/>
        </w:rPr>
        <w:t xml:space="preserve">,” </w:t>
      </w:r>
      <w:r w:rsidRPr="004D0DD7">
        <w:rPr>
          <w:rFonts w:eastAsia="楷体"/>
        </w:rPr>
        <w:t>通信学报</w:t>
      </w:r>
      <w:r w:rsidRPr="004D0DD7">
        <w:rPr>
          <w:rFonts w:eastAsia="楷体"/>
        </w:rPr>
        <w:t>, 2021, 42(8):25-3.</w:t>
      </w:r>
    </w:p>
    <w:p w14:paraId="6838C4E5"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李高</w:t>
      </w:r>
      <w:r w:rsidRPr="004D0DD7">
        <w:rPr>
          <w:rFonts w:eastAsia="楷体"/>
        </w:rPr>
        <w:t xml:space="preserve">, </w:t>
      </w:r>
      <w:r w:rsidRPr="004D0DD7">
        <w:rPr>
          <w:rFonts w:eastAsia="楷体"/>
        </w:rPr>
        <w:t>王威</w:t>
      </w:r>
      <w:r w:rsidRPr="004D0DD7">
        <w:rPr>
          <w:rFonts w:eastAsia="楷体"/>
        </w:rPr>
        <w:t xml:space="preserve">, </w:t>
      </w:r>
      <w:proofErr w:type="gramStart"/>
      <w:r w:rsidRPr="004D0DD7">
        <w:rPr>
          <w:rFonts w:eastAsia="楷体"/>
        </w:rPr>
        <w:t>吴启晖</w:t>
      </w:r>
      <w:proofErr w:type="gramEnd"/>
      <w:r w:rsidRPr="004D0DD7">
        <w:rPr>
          <w:rFonts w:eastAsia="楷体"/>
        </w:rPr>
        <w:t>, “</w:t>
      </w:r>
      <w:r w:rsidRPr="004D0DD7">
        <w:rPr>
          <w:rFonts w:eastAsia="楷体"/>
        </w:rPr>
        <w:t>面向低轨卫星的频谱认知智能管控</w:t>
      </w:r>
      <w:r w:rsidRPr="004D0DD7">
        <w:rPr>
          <w:rFonts w:eastAsia="楷体"/>
        </w:rPr>
        <w:t xml:space="preserve">,” </w:t>
      </w:r>
      <w:r w:rsidRPr="004D0DD7">
        <w:rPr>
          <w:rFonts w:eastAsia="楷体"/>
        </w:rPr>
        <w:t>中兴通讯技术</w:t>
      </w:r>
      <w:r w:rsidRPr="004D0DD7">
        <w:rPr>
          <w:rFonts w:eastAsia="楷体"/>
        </w:rPr>
        <w:t>, 2021, 27(5):7-11.</w:t>
      </w:r>
    </w:p>
    <w:p w14:paraId="64E67D39"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Jia, X. Liu, X. Gu and Q. Guo, “Joint cooperative spectrum sensing and channel selection optimization for satellite communication systems based on cognitive radio,” </w:t>
      </w:r>
      <w:r w:rsidRPr="004D0DD7">
        <w:rPr>
          <w:rFonts w:eastAsia="楷体"/>
          <w:i/>
          <w:iCs/>
        </w:rPr>
        <w:t>International Journal of Satellite Communications and Networking</w:t>
      </w:r>
      <w:r w:rsidRPr="004D0DD7">
        <w:rPr>
          <w:rFonts w:eastAsia="楷体"/>
        </w:rPr>
        <w:t>, vol. 35, no. 2, pp. 139-150, 2017.</w:t>
      </w:r>
    </w:p>
    <w:p w14:paraId="795EF375"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P. Gu, R. Li, C. Hua and R. </w:t>
      </w:r>
      <w:proofErr w:type="spellStart"/>
      <w:r w:rsidRPr="004D0DD7">
        <w:rPr>
          <w:rFonts w:eastAsia="楷体"/>
        </w:rPr>
        <w:t>Tafazolli</w:t>
      </w:r>
      <w:proofErr w:type="spellEnd"/>
      <w:r w:rsidRPr="004D0DD7">
        <w:rPr>
          <w:rFonts w:eastAsia="楷体"/>
        </w:rPr>
        <w:t xml:space="preserve">, “Dynamic Cooperative Spectrum Sharing in a Multi-Beam LEO-GEO Co-Existing Satellite System,” </w:t>
      </w:r>
      <w:r w:rsidRPr="004D0DD7">
        <w:rPr>
          <w:rFonts w:eastAsia="楷体"/>
          <w:i/>
          <w:iCs/>
        </w:rPr>
        <w:t>IEEE Transactions on Wireless Communications</w:t>
      </w:r>
      <w:r w:rsidRPr="004D0DD7">
        <w:rPr>
          <w:rFonts w:eastAsia="楷体"/>
        </w:rPr>
        <w:t>, vol. 21, no. 2, pp. 1170-1182, Feb. 2022.</w:t>
      </w:r>
    </w:p>
    <w:p w14:paraId="4AAEC41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Y. -C. Liang, J. Tan, H. Jia, J. Zhang and L. Zhao, “Realizing Intelligent Spectrum Management for Integrated Satellite and Terrestrial Networks,” </w:t>
      </w:r>
      <w:r w:rsidRPr="004D0DD7">
        <w:rPr>
          <w:rFonts w:eastAsia="楷体"/>
          <w:i/>
          <w:iCs/>
        </w:rPr>
        <w:t>Journal of Communications and Information Networks</w:t>
      </w:r>
      <w:r w:rsidRPr="004D0DD7">
        <w:rPr>
          <w:rFonts w:eastAsia="楷体"/>
        </w:rPr>
        <w:t>, vol. 6, no. 1, pp. 32-43, March 2021.</w:t>
      </w:r>
    </w:p>
    <w:p w14:paraId="2DA59879" w14:textId="77777777" w:rsidR="00DF7A4D" w:rsidRPr="004D0DD7" w:rsidRDefault="004B2FEA">
      <w:pPr>
        <w:pStyle w:val="11"/>
        <w:numPr>
          <w:ilvl w:val="0"/>
          <w:numId w:val="2"/>
        </w:numPr>
        <w:snapToGrid w:val="0"/>
        <w:spacing w:line="348" w:lineRule="auto"/>
        <w:ind w:firstLineChars="0"/>
        <w:rPr>
          <w:rFonts w:eastAsia="楷体"/>
        </w:rPr>
      </w:pPr>
      <w:proofErr w:type="gramStart"/>
      <w:r w:rsidRPr="004D0DD7">
        <w:rPr>
          <w:rFonts w:eastAsia="楷体"/>
        </w:rPr>
        <w:t>黄孝顾</w:t>
      </w:r>
      <w:proofErr w:type="gramEnd"/>
      <w:r w:rsidRPr="004D0DD7">
        <w:rPr>
          <w:rFonts w:eastAsia="楷体"/>
        </w:rPr>
        <w:t>, “</w:t>
      </w:r>
      <w:r w:rsidRPr="004D0DD7">
        <w:rPr>
          <w:rFonts w:eastAsia="楷体"/>
        </w:rPr>
        <w:t>卫星物联网中协作频谱感知关键技术研究</w:t>
      </w:r>
      <w:r w:rsidRPr="004D0DD7">
        <w:rPr>
          <w:rFonts w:eastAsia="楷体"/>
        </w:rPr>
        <w:t xml:space="preserve">,” </w:t>
      </w:r>
      <w:r w:rsidRPr="004D0DD7">
        <w:rPr>
          <w:rFonts w:eastAsia="楷体"/>
        </w:rPr>
        <w:t>南京邮电大学</w:t>
      </w:r>
      <w:r w:rsidRPr="004D0DD7">
        <w:rPr>
          <w:rFonts w:eastAsia="楷体"/>
        </w:rPr>
        <w:t>, 2020.</w:t>
      </w:r>
    </w:p>
    <w:p w14:paraId="44D725E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尉茜茜</w:t>
      </w:r>
      <w:r w:rsidRPr="004D0DD7">
        <w:rPr>
          <w:rFonts w:eastAsia="楷体"/>
        </w:rPr>
        <w:t xml:space="preserve">, </w:t>
      </w:r>
      <w:r w:rsidRPr="004D0DD7">
        <w:rPr>
          <w:rFonts w:eastAsia="楷体"/>
        </w:rPr>
        <w:t>谭佳德</w:t>
      </w:r>
      <w:r w:rsidRPr="004D0DD7">
        <w:rPr>
          <w:rFonts w:eastAsia="楷体"/>
        </w:rPr>
        <w:t>, “</w:t>
      </w:r>
      <w:r w:rsidRPr="004D0DD7">
        <w:rPr>
          <w:rFonts w:eastAsia="楷体"/>
        </w:rPr>
        <w:t>浅析无线电频谱数据压缩技术</w:t>
      </w:r>
      <w:r w:rsidRPr="004D0DD7">
        <w:rPr>
          <w:rFonts w:eastAsia="楷体"/>
        </w:rPr>
        <w:t xml:space="preserve">,” </w:t>
      </w:r>
      <w:r w:rsidRPr="004D0DD7">
        <w:rPr>
          <w:rFonts w:eastAsia="楷体"/>
        </w:rPr>
        <w:t>中国无线电</w:t>
      </w:r>
      <w:r w:rsidRPr="004D0DD7">
        <w:rPr>
          <w:rFonts w:eastAsia="楷体"/>
        </w:rPr>
        <w:t>, 2017(08):57-59.</w:t>
      </w:r>
    </w:p>
    <w:p w14:paraId="0CD722B6"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T. </w:t>
      </w:r>
      <w:proofErr w:type="spellStart"/>
      <w:r w:rsidRPr="004D0DD7">
        <w:rPr>
          <w:rFonts w:eastAsia="楷体"/>
        </w:rPr>
        <w:t>Xiong</w:t>
      </w:r>
      <w:proofErr w:type="spellEnd"/>
      <w:r w:rsidRPr="004D0DD7">
        <w:rPr>
          <w:rFonts w:eastAsia="楷体"/>
        </w:rPr>
        <w:t xml:space="preserve">, Y. -D. Yao, Y. Ren and Z. Li, “Multiband Spectrum Sensing in Cognitive Radio </w:t>
      </w:r>
      <w:r w:rsidRPr="004D0DD7">
        <w:rPr>
          <w:rFonts w:eastAsia="楷体"/>
        </w:rPr>
        <w:lastRenderedPageBreak/>
        <w:t xml:space="preserve">Networks </w:t>
      </w:r>
      <w:proofErr w:type="gramStart"/>
      <w:r w:rsidRPr="004D0DD7">
        <w:rPr>
          <w:rFonts w:eastAsia="楷体"/>
        </w:rPr>
        <w:t>With</w:t>
      </w:r>
      <w:proofErr w:type="gramEnd"/>
      <w:r w:rsidRPr="004D0DD7">
        <w:rPr>
          <w:rFonts w:eastAsia="楷体"/>
        </w:rPr>
        <w:t xml:space="preserve"> Secondary User Hardware Limitation: Random and Adaptive Spectrum Sensing Strategies,” </w:t>
      </w:r>
      <w:r w:rsidRPr="004D0DD7">
        <w:rPr>
          <w:rFonts w:eastAsia="楷体"/>
          <w:i/>
          <w:iCs/>
        </w:rPr>
        <w:t>IEEE Transactions on Wireless Communications</w:t>
      </w:r>
      <w:r w:rsidRPr="004D0DD7">
        <w:rPr>
          <w:rFonts w:eastAsia="楷体"/>
        </w:rPr>
        <w:t>, vol. 17, no. 5, pp. 3018-3029, May 2018.</w:t>
      </w:r>
    </w:p>
    <w:p w14:paraId="345B4E46"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M. Jia, X. Zhang, J. Sun, X. Gu and Q. Guo, “Intelligent Resource Management for Satellite and Terrestrial Spectrum Shared Networking toward B5G,” </w:t>
      </w:r>
      <w:r w:rsidRPr="004D0DD7">
        <w:rPr>
          <w:rFonts w:eastAsia="楷体"/>
          <w:i/>
          <w:iCs/>
        </w:rPr>
        <w:t>IEEE Wireless Communications</w:t>
      </w:r>
      <w:r w:rsidRPr="004D0DD7">
        <w:rPr>
          <w:rFonts w:eastAsia="楷体"/>
        </w:rPr>
        <w:t>, vol. 27, no. 1, pp. 54-61, February 2020.</w:t>
      </w:r>
    </w:p>
    <w:p w14:paraId="2DD6A913"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Z. Liu, X. Ren, X. </w:t>
      </w:r>
      <w:proofErr w:type="spellStart"/>
      <w:r w:rsidRPr="004D0DD7">
        <w:rPr>
          <w:rFonts w:eastAsia="楷体"/>
        </w:rPr>
        <w:t>Zha</w:t>
      </w:r>
      <w:proofErr w:type="spellEnd"/>
      <w:r w:rsidRPr="004D0DD7">
        <w:rPr>
          <w:rFonts w:eastAsia="楷体"/>
        </w:rPr>
        <w:t xml:space="preserve"> and Q. Yao, “Application Research of Spectrum Sensing and Spectrum Allocation in Cognitive Satellite Networks,” in </w:t>
      </w:r>
      <w:r w:rsidRPr="004D0DD7">
        <w:rPr>
          <w:rFonts w:eastAsia="楷体"/>
          <w:i/>
          <w:iCs/>
        </w:rPr>
        <w:t>2021 4th International Conference on Advanced Electronic Materials, Computers and Software Engineering (AEMCSE)</w:t>
      </w:r>
      <w:r w:rsidRPr="004D0DD7">
        <w:rPr>
          <w:rFonts w:eastAsia="楷体"/>
        </w:rPr>
        <w:t>, 2021, pp. 584-594.</w:t>
      </w:r>
    </w:p>
    <w:p w14:paraId="1F2108FC"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徐大剑</w:t>
      </w:r>
      <w:r w:rsidRPr="004D0DD7">
        <w:rPr>
          <w:rFonts w:eastAsia="楷体"/>
        </w:rPr>
        <w:t>, “</w:t>
      </w:r>
      <w:r w:rsidRPr="004D0DD7">
        <w:rPr>
          <w:rFonts w:eastAsia="楷体"/>
        </w:rPr>
        <w:t>低轨卫星物联网与地面物联网间同频干扰分析</w:t>
      </w:r>
      <w:r w:rsidRPr="004D0DD7">
        <w:rPr>
          <w:rFonts w:eastAsia="楷体"/>
        </w:rPr>
        <w:t xml:space="preserve">,” </w:t>
      </w:r>
      <w:r w:rsidRPr="004D0DD7">
        <w:rPr>
          <w:rFonts w:eastAsia="楷体"/>
        </w:rPr>
        <w:t>南京邮电大学</w:t>
      </w:r>
      <w:r w:rsidRPr="004D0DD7">
        <w:rPr>
          <w:rFonts w:eastAsia="楷体"/>
        </w:rPr>
        <w:t>,2019.</w:t>
      </w:r>
    </w:p>
    <w:p w14:paraId="51625F2C"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T. Wang, W. Li and Y. Li, “Co-Frequency Interference Analysis Between Large-Scale NGSO Constellations and GSO Systems,” in </w:t>
      </w:r>
      <w:r w:rsidRPr="004D0DD7">
        <w:rPr>
          <w:rFonts w:eastAsia="楷体"/>
          <w:i/>
          <w:iCs/>
        </w:rPr>
        <w:t>2020 International Conference on Wireless Communications and Signal Processing (WCSP)</w:t>
      </w:r>
      <w:r w:rsidRPr="004D0DD7">
        <w:rPr>
          <w:rFonts w:eastAsia="楷体"/>
        </w:rPr>
        <w:t>, 2020, pp. 679-684.</w:t>
      </w:r>
    </w:p>
    <w:p w14:paraId="45E9FA9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刘慧梁</w:t>
      </w:r>
      <w:r w:rsidRPr="004D0DD7">
        <w:rPr>
          <w:rFonts w:eastAsia="楷体"/>
        </w:rPr>
        <w:t xml:space="preserve">, </w:t>
      </w:r>
      <w:r w:rsidRPr="004D0DD7">
        <w:rPr>
          <w:rFonts w:eastAsia="楷体"/>
        </w:rPr>
        <w:t>孙茜</w:t>
      </w:r>
      <w:r w:rsidRPr="004D0DD7">
        <w:rPr>
          <w:rFonts w:eastAsia="楷体"/>
        </w:rPr>
        <w:t xml:space="preserve">, </w:t>
      </w:r>
      <w:proofErr w:type="gramStart"/>
      <w:r w:rsidRPr="004D0DD7">
        <w:rPr>
          <w:rFonts w:eastAsia="楷体"/>
        </w:rPr>
        <w:t>楚尧</w:t>
      </w:r>
      <w:proofErr w:type="gramEnd"/>
      <w:r w:rsidRPr="004D0DD7">
        <w:rPr>
          <w:rFonts w:eastAsia="楷体"/>
        </w:rPr>
        <w:t xml:space="preserve">, </w:t>
      </w:r>
      <w:r w:rsidRPr="004D0DD7">
        <w:rPr>
          <w:rFonts w:eastAsia="楷体"/>
        </w:rPr>
        <w:t>彭菲</w:t>
      </w:r>
      <w:r w:rsidRPr="004D0DD7">
        <w:rPr>
          <w:rFonts w:eastAsia="楷体"/>
        </w:rPr>
        <w:t xml:space="preserve">, </w:t>
      </w:r>
      <w:proofErr w:type="gramStart"/>
      <w:r w:rsidRPr="004D0DD7">
        <w:rPr>
          <w:rFonts w:eastAsia="楷体"/>
        </w:rPr>
        <w:t>鲍</w:t>
      </w:r>
      <w:proofErr w:type="gramEnd"/>
      <w:r w:rsidRPr="004D0DD7">
        <w:rPr>
          <w:rFonts w:eastAsia="楷体"/>
        </w:rPr>
        <w:t>晓月</w:t>
      </w:r>
      <w:r w:rsidRPr="004D0DD7">
        <w:rPr>
          <w:rFonts w:eastAsia="楷体"/>
        </w:rPr>
        <w:t xml:space="preserve">, </w:t>
      </w:r>
      <w:r w:rsidRPr="004D0DD7">
        <w:rPr>
          <w:rFonts w:eastAsia="楷体"/>
        </w:rPr>
        <w:t>江帆</w:t>
      </w:r>
      <w:r w:rsidRPr="004D0DD7">
        <w:rPr>
          <w:rFonts w:eastAsia="楷体"/>
        </w:rPr>
        <w:t xml:space="preserve">, </w:t>
      </w:r>
      <w:proofErr w:type="gramStart"/>
      <w:r w:rsidRPr="004D0DD7">
        <w:rPr>
          <w:rFonts w:eastAsia="楷体"/>
        </w:rPr>
        <w:t>张馨予</w:t>
      </w:r>
      <w:proofErr w:type="gramEnd"/>
      <w:r w:rsidRPr="004D0DD7">
        <w:rPr>
          <w:rFonts w:eastAsia="楷体"/>
        </w:rPr>
        <w:t xml:space="preserve">, </w:t>
      </w:r>
      <w:r w:rsidRPr="004D0DD7">
        <w:rPr>
          <w:rFonts w:eastAsia="楷体"/>
        </w:rPr>
        <w:t>田蕾</w:t>
      </w:r>
      <w:r w:rsidRPr="004D0DD7">
        <w:rPr>
          <w:rFonts w:eastAsia="楷体"/>
        </w:rPr>
        <w:t xml:space="preserve">, </w:t>
      </w:r>
      <w:r w:rsidRPr="004D0DD7">
        <w:rPr>
          <w:rFonts w:eastAsia="楷体"/>
        </w:rPr>
        <w:t>吕红剑</w:t>
      </w:r>
      <w:r w:rsidRPr="004D0DD7">
        <w:rPr>
          <w:rFonts w:eastAsia="楷体"/>
        </w:rPr>
        <w:t xml:space="preserve">, </w:t>
      </w:r>
      <w:r w:rsidRPr="004D0DD7">
        <w:rPr>
          <w:rFonts w:eastAsia="楷体"/>
        </w:rPr>
        <w:t>蔡亚星</w:t>
      </w:r>
      <w:r w:rsidRPr="004D0DD7">
        <w:rPr>
          <w:rFonts w:eastAsia="楷体"/>
        </w:rPr>
        <w:t>, “</w:t>
      </w:r>
      <w:r w:rsidRPr="004D0DD7">
        <w:rPr>
          <w:rFonts w:eastAsia="楷体"/>
        </w:rPr>
        <w:t>非静止轨道通信卫星星座间同频干扰概率分析</w:t>
      </w:r>
      <w:r w:rsidRPr="004D0DD7">
        <w:rPr>
          <w:rFonts w:eastAsia="楷体"/>
        </w:rPr>
        <w:t xml:space="preserve">,” </w:t>
      </w:r>
      <w:r w:rsidRPr="004D0DD7">
        <w:rPr>
          <w:rFonts w:eastAsia="楷体"/>
        </w:rPr>
        <w:t>空间电子技术</w:t>
      </w:r>
      <w:r w:rsidRPr="004D0DD7">
        <w:rPr>
          <w:rFonts w:eastAsia="楷体"/>
        </w:rPr>
        <w:t>, 2022,19(05):29-35.</w:t>
      </w:r>
    </w:p>
    <w:p w14:paraId="3C3F6A5E"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W. Zhang, M. Yang, W. Wei and </w:t>
      </w:r>
      <w:proofErr w:type="spellStart"/>
      <w:proofErr w:type="gramStart"/>
      <w:r w:rsidRPr="004D0DD7">
        <w:rPr>
          <w:rFonts w:eastAsia="楷体"/>
        </w:rPr>
        <w:t>Q.Guo</w:t>
      </w:r>
      <w:proofErr w:type="spellEnd"/>
      <w:proofErr w:type="gramEnd"/>
      <w:r w:rsidRPr="004D0DD7">
        <w:rPr>
          <w:rFonts w:eastAsia="楷体"/>
        </w:rPr>
        <w:t xml:space="preserve">, “Channel states information based energy detection algorithm in dual satellite systems,” in </w:t>
      </w:r>
      <w:r w:rsidRPr="004D0DD7">
        <w:rPr>
          <w:rFonts w:eastAsia="楷体"/>
          <w:i/>
          <w:iCs/>
        </w:rPr>
        <w:t>International Conference on Wireless and Satellite Systems. Springer, Cham</w:t>
      </w:r>
      <w:r w:rsidRPr="004D0DD7">
        <w:rPr>
          <w:rFonts w:eastAsia="楷体"/>
        </w:rPr>
        <w:t>, 2019: 515-523.</w:t>
      </w:r>
    </w:p>
    <w:p w14:paraId="67E0671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Yang, X. Shao, G. </w:t>
      </w:r>
      <w:proofErr w:type="spellStart"/>
      <w:r w:rsidRPr="004D0DD7">
        <w:rPr>
          <w:rFonts w:eastAsia="楷体"/>
        </w:rPr>
        <w:t>Xue</w:t>
      </w:r>
      <w:proofErr w:type="spellEnd"/>
      <w:r w:rsidRPr="004D0DD7">
        <w:rPr>
          <w:rFonts w:eastAsia="楷体"/>
        </w:rPr>
        <w:t xml:space="preserve"> and </w:t>
      </w:r>
      <w:proofErr w:type="spellStart"/>
      <w:proofErr w:type="gramStart"/>
      <w:r w:rsidRPr="004D0DD7">
        <w:rPr>
          <w:rFonts w:eastAsia="楷体"/>
        </w:rPr>
        <w:t>B.Xie</w:t>
      </w:r>
      <w:proofErr w:type="spellEnd"/>
      <w:proofErr w:type="gramEnd"/>
      <w:r w:rsidRPr="004D0DD7">
        <w:rPr>
          <w:rFonts w:eastAsia="楷体"/>
        </w:rPr>
        <w:t>, “Big data theory based spectrum sensing algorithm for the satellite cognitive radio network,” Wireless Networks, pp: 1-9,  October 2021.</w:t>
      </w:r>
    </w:p>
    <w:p w14:paraId="26E0FB56"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J. Wu, T. Luo and G. </w:t>
      </w:r>
      <w:proofErr w:type="spellStart"/>
      <w:proofErr w:type="gramStart"/>
      <w:r w:rsidRPr="004D0DD7">
        <w:rPr>
          <w:rFonts w:eastAsia="楷体"/>
        </w:rPr>
        <w:t>Yue,“</w:t>
      </w:r>
      <w:proofErr w:type="gramEnd"/>
      <w:r w:rsidRPr="004D0DD7">
        <w:rPr>
          <w:rFonts w:eastAsia="楷体"/>
        </w:rPr>
        <w:t>An</w:t>
      </w:r>
      <w:proofErr w:type="spellEnd"/>
      <w:r w:rsidRPr="004D0DD7">
        <w:rPr>
          <w:rFonts w:eastAsia="楷体"/>
        </w:rPr>
        <w:t xml:space="preserve"> energy detection algorithm based on double-threshold in cognitive radio systems,” in </w:t>
      </w:r>
      <w:r w:rsidRPr="004D0DD7">
        <w:rPr>
          <w:rFonts w:eastAsia="楷体"/>
          <w:i/>
          <w:iCs/>
        </w:rPr>
        <w:t>2009 First International Conference on Information Science and Engineering. IEEE</w:t>
      </w:r>
      <w:r w:rsidRPr="004D0DD7">
        <w:rPr>
          <w:rFonts w:eastAsia="楷体"/>
        </w:rPr>
        <w:t>, 2009: 493-496.</w:t>
      </w:r>
    </w:p>
    <w:p w14:paraId="2016DB60"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H. M. Farag and E. M. Mohamed, “Improved Cognitive Radio energy detection algorithm based upon noise uncertainty estimation,” in </w:t>
      </w:r>
      <w:r w:rsidRPr="004D0DD7">
        <w:rPr>
          <w:rFonts w:eastAsia="楷体"/>
          <w:i/>
          <w:iCs/>
        </w:rPr>
        <w:t>2014 31st National Radio Science Conference (NRSC)</w:t>
      </w:r>
      <w:r w:rsidRPr="004D0DD7">
        <w:rPr>
          <w:rFonts w:eastAsia="楷体"/>
        </w:rPr>
        <w:t>, 2014, pp. 107-115.</w:t>
      </w:r>
    </w:p>
    <w:p w14:paraId="27EAB024"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G. Yu and </w:t>
      </w:r>
      <w:proofErr w:type="spellStart"/>
      <w:proofErr w:type="gramStart"/>
      <w:r w:rsidRPr="004D0DD7">
        <w:rPr>
          <w:rFonts w:eastAsia="楷体"/>
        </w:rPr>
        <w:t>C.Long</w:t>
      </w:r>
      <w:proofErr w:type="gramEnd"/>
      <w:r w:rsidRPr="004D0DD7">
        <w:rPr>
          <w:rFonts w:eastAsia="楷体"/>
        </w:rPr>
        <w:t>,“Research</w:t>
      </w:r>
      <w:proofErr w:type="spellEnd"/>
      <w:r w:rsidRPr="004D0DD7">
        <w:rPr>
          <w:rFonts w:eastAsia="楷体"/>
        </w:rPr>
        <w:t xml:space="preserve"> on energy detection algorithm in cognitive radio systems,” in </w:t>
      </w:r>
      <w:r w:rsidRPr="004D0DD7">
        <w:rPr>
          <w:rFonts w:eastAsia="楷体"/>
          <w:i/>
          <w:iCs/>
        </w:rPr>
        <w:t>2011 International Conference on Computer Science and Service System (CSSS)</w:t>
      </w:r>
      <w:r w:rsidRPr="004D0DD7">
        <w:rPr>
          <w:rFonts w:eastAsia="楷体"/>
        </w:rPr>
        <w:t>, 2011, pp. 3460-3463.</w:t>
      </w:r>
    </w:p>
    <w:p w14:paraId="71742CBE"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X. Zhang, R. Chai and F. </w:t>
      </w:r>
      <w:proofErr w:type="spellStart"/>
      <w:proofErr w:type="gramStart"/>
      <w:r w:rsidRPr="004D0DD7">
        <w:rPr>
          <w:rFonts w:eastAsia="楷体"/>
        </w:rPr>
        <w:t>Gao,“</w:t>
      </w:r>
      <w:proofErr w:type="gramEnd"/>
      <w:r w:rsidRPr="004D0DD7">
        <w:rPr>
          <w:rFonts w:eastAsia="楷体"/>
        </w:rPr>
        <w:t>Matched</w:t>
      </w:r>
      <w:proofErr w:type="spellEnd"/>
      <w:r w:rsidRPr="004D0DD7">
        <w:rPr>
          <w:rFonts w:eastAsia="楷体"/>
        </w:rPr>
        <w:t xml:space="preserve"> filter based spectrum sensing and power level detection for cognitive radio network,” in </w:t>
      </w:r>
      <w:r w:rsidRPr="004D0DD7">
        <w:rPr>
          <w:rFonts w:eastAsia="楷体"/>
          <w:i/>
          <w:iCs/>
        </w:rPr>
        <w:t>2014 IEEE Global Conference on Signal and Information Processing (</w:t>
      </w:r>
      <w:proofErr w:type="spellStart"/>
      <w:r w:rsidRPr="004D0DD7">
        <w:rPr>
          <w:rFonts w:eastAsia="楷体"/>
          <w:i/>
          <w:iCs/>
        </w:rPr>
        <w:t>GlobalSIP</w:t>
      </w:r>
      <w:proofErr w:type="spellEnd"/>
      <w:r w:rsidRPr="004D0DD7">
        <w:rPr>
          <w:rFonts w:eastAsia="楷体"/>
          <w:i/>
          <w:iCs/>
        </w:rPr>
        <w:t>)</w:t>
      </w:r>
      <w:r w:rsidRPr="004D0DD7">
        <w:rPr>
          <w:rFonts w:eastAsia="楷体"/>
        </w:rPr>
        <w:t>, 2014, pp. 1267-1270.</w:t>
      </w:r>
    </w:p>
    <w:p w14:paraId="10E562CC"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Q. </w:t>
      </w:r>
      <w:proofErr w:type="spellStart"/>
      <w:r w:rsidRPr="004D0DD7">
        <w:rPr>
          <w:rFonts w:eastAsia="楷体"/>
        </w:rPr>
        <w:t>Lv</w:t>
      </w:r>
      <w:proofErr w:type="spellEnd"/>
      <w:r w:rsidRPr="004D0DD7">
        <w:rPr>
          <w:rFonts w:eastAsia="楷体"/>
        </w:rPr>
        <w:t xml:space="preserve"> and F. </w:t>
      </w:r>
      <w:proofErr w:type="spellStart"/>
      <w:proofErr w:type="gramStart"/>
      <w:r w:rsidRPr="004D0DD7">
        <w:rPr>
          <w:rFonts w:eastAsia="楷体"/>
        </w:rPr>
        <w:t>Gao,“</w:t>
      </w:r>
      <w:proofErr w:type="gramEnd"/>
      <w:r w:rsidRPr="004D0DD7">
        <w:rPr>
          <w:rFonts w:eastAsia="楷体"/>
        </w:rPr>
        <w:t>Matched</w:t>
      </w:r>
      <w:proofErr w:type="spellEnd"/>
      <w:r w:rsidRPr="004D0DD7">
        <w:rPr>
          <w:rFonts w:eastAsia="楷体"/>
        </w:rPr>
        <w:t xml:space="preserve"> filter based spectrum sensing and power level recognition with multiple antennas,” in </w:t>
      </w:r>
      <w:r w:rsidRPr="004D0DD7">
        <w:rPr>
          <w:rFonts w:eastAsia="楷体"/>
          <w:i/>
          <w:iCs/>
        </w:rPr>
        <w:t>2015 IEEE China Summit and International Conference on Signal and Information Processing (</w:t>
      </w:r>
      <w:proofErr w:type="spellStart"/>
      <w:r w:rsidRPr="004D0DD7">
        <w:rPr>
          <w:rFonts w:eastAsia="楷体"/>
          <w:i/>
          <w:iCs/>
        </w:rPr>
        <w:t>ChinaSIP</w:t>
      </w:r>
      <w:proofErr w:type="spellEnd"/>
      <w:r w:rsidRPr="004D0DD7">
        <w:rPr>
          <w:rFonts w:eastAsia="楷体"/>
          <w:i/>
          <w:iCs/>
        </w:rPr>
        <w:t>)</w:t>
      </w:r>
      <w:r w:rsidRPr="004D0DD7">
        <w:rPr>
          <w:rFonts w:eastAsia="楷体"/>
        </w:rPr>
        <w:t>, 2015, pp. 305-309.</w:t>
      </w:r>
    </w:p>
    <w:p w14:paraId="4B0BE3A2"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B. A. </w:t>
      </w:r>
      <w:proofErr w:type="spellStart"/>
      <w:r w:rsidRPr="004D0DD7">
        <w:rPr>
          <w:rFonts w:eastAsia="楷体"/>
        </w:rPr>
        <w:t>Odhavjibhai</w:t>
      </w:r>
      <w:proofErr w:type="spellEnd"/>
      <w:r w:rsidRPr="004D0DD7">
        <w:rPr>
          <w:rFonts w:eastAsia="楷体"/>
        </w:rPr>
        <w:t xml:space="preserve"> and S. Rana, “Analysis of Matched </w:t>
      </w:r>
      <w:proofErr w:type="gramStart"/>
      <w:r w:rsidRPr="004D0DD7">
        <w:rPr>
          <w:rFonts w:eastAsia="楷体"/>
        </w:rPr>
        <w:t>filter based</w:t>
      </w:r>
      <w:proofErr w:type="gramEnd"/>
      <w:r w:rsidRPr="004D0DD7">
        <w:rPr>
          <w:rFonts w:eastAsia="楷体"/>
        </w:rPr>
        <w:t xml:space="preserve"> spectrum sensing in cognitive radio,” </w:t>
      </w:r>
      <w:r w:rsidRPr="004D0DD7">
        <w:rPr>
          <w:rFonts w:eastAsia="楷体"/>
          <w:i/>
          <w:iCs/>
        </w:rPr>
        <w:t>International Research Journal of Engineering an</w:t>
      </w:r>
      <w:r w:rsidRPr="004D0DD7">
        <w:rPr>
          <w:rFonts w:eastAsia="楷体"/>
        </w:rPr>
        <w:t>d Technology, vol. 4, no. 4, pp. 578-581, 2017.</w:t>
      </w:r>
    </w:p>
    <w:p w14:paraId="2228882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U. Salama, P. L. </w:t>
      </w:r>
      <w:proofErr w:type="spellStart"/>
      <w:r w:rsidRPr="004D0DD7">
        <w:rPr>
          <w:rFonts w:eastAsia="楷体"/>
        </w:rPr>
        <w:t>Sarker</w:t>
      </w:r>
      <w:proofErr w:type="spellEnd"/>
      <w:r w:rsidRPr="004D0DD7">
        <w:rPr>
          <w:rFonts w:eastAsia="楷体"/>
        </w:rPr>
        <w:t xml:space="preserve"> and A. Chakrabarty, “Enhanced Energy Detection using Matched Filter for Spectrum Sensing in Cognitive Radio Networks,” in </w:t>
      </w:r>
      <w:r w:rsidRPr="004D0DD7">
        <w:rPr>
          <w:rFonts w:eastAsia="楷体"/>
          <w:i/>
          <w:iCs/>
        </w:rPr>
        <w:t xml:space="preserve">2018 Joint 7th International Conference </w:t>
      </w:r>
      <w:r w:rsidRPr="004D0DD7">
        <w:rPr>
          <w:rFonts w:eastAsia="楷体"/>
          <w:i/>
          <w:iCs/>
        </w:rPr>
        <w:lastRenderedPageBreak/>
        <w:t>on Informatics, Electronics &amp; Vision (ICIEV</w:t>
      </w:r>
      <w:proofErr w:type="gramStart"/>
      <w:r w:rsidRPr="004D0DD7">
        <w:rPr>
          <w:rFonts w:eastAsia="楷体"/>
          <w:i/>
          <w:iCs/>
        </w:rPr>
        <w:t xml:space="preserve">) </w:t>
      </w:r>
      <w:r w:rsidRPr="004D0DD7">
        <w:rPr>
          <w:rFonts w:eastAsia="楷体"/>
        </w:rPr>
        <w:t>,</w:t>
      </w:r>
      <w:proofErr w:type="gramEnd"/>
      <w:r w:rsidRPr="004D0DD7">
        <w:rPr>
          <w:rFonts w:eastAsia="楷体"/>
        </w:rPr>
        <w:t xml:space="preserve"> 2018, pp. 185-190.</w:t>
      </w:r>
    </w:p>
    <w:p w14:paraId="07FD2DB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Ahmed A. </w:t>
      </w:r>
      <w:proofErr w:type="spellStart"/>
      <w:r w:rsidRPr="004D0DD7">
        <w:rPr>
          <w:rFonts w:eastAsia="楷体"/>
        </w:rPr>
        <w:t>Kabeel</w:t>
      </w:r>
      <w:proofErr w:type="spellEnd"/>
      <w:r w:rsidRPr="004D0DD7">
        <w:rPr>
          <w:rFonts w:eastAsia="楷体"/>
        </w:rPr>
        <w:t xml:space="preserve">, Amr H. Hussein, Ashraf A. M. Khalaf and Hesham F.A. Hamed, “A utilization of multiple antenna elements for matched </w:t>
      </w:r>
      <w:proofErr w:type="gramStart"/>
      <w:r w:rsidRPr="004D0DD7">
        <w:rPr>
          <w:rFonts w:eastAsia="楷体"/>
        </w:rPr>
        <w:t>filter based</w:t>
      </w:r>
      <w:proofErr w:type="gramEnd"/>
      <w:r w:rsidRPr="004D0DD7">
        <w:rPr>
          <w:rFonts w:eastAsia="楷体"/>
        </w:rPr>
        <w:t xml:space="preserve"> spectrum sensing performance enhancement in cognitive radio system,” </w:t>
      </w:r>
      <w:r w:rsidRPr="004D0DD7">
        <w:rPr>
          <w:rFonts w:eastAsia="楷体"/>
          <w:i/>
          <w:iCs/>
        </w:rPr>
        <w:t>AEU-International Journal of Electronics and Communications</w:t>
      </w:r>
      <w:r w:rsidRPr="004D0DD7">
        <w:rPr>
          <w:rFonts w:eastAsia="楷体"/>
        </w:rPr>
        <w:t>, 2019, 107: 98-109.</w:t>
      </w:r>
    </w:p>
    <w:p w14:paraId="16D0B47B"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M. Yang, Y. Li, X. Liu and W. Tang, “</w:t>
      </w:r>
      <w:proofErr w:type="spellStart"/>
      <w:r w:rsidRPr="004D0DD7">
        <w:rPr>
          <w:rFonts w:eastAsia="楷体"/>
        </w:rPr>
        <w:t>Cyclostationary</w:t>
      </w:r>
      <w:proofErr w:type="spellEnd"/>
      <w:r w:rsidRPr="004D0DD7">
        <w:rPr>
          <w:rFonts w:eastAsia="楷体"/>
        </w:rPr>
        <w:t xml:space="preserve"> feature </w:t>
      </w:r>
      <w:proofErr w:type="gramStart"/>
      <w:r w:rsidRPr="004D0DD7">
        <w:rPr>
          <w:rFonts w:eastAsia="楷体"/>
        </w:rPr>
        <w:t>detection based</w:t>
      </w:r>
      <w:proofErr w:type="gramEnd"/>
      <w:r w:rsidRPr="004D0DD7">
        <w:rPr>
          <w:rFonts w:eastAsia="楷体"/>
        </w:rPr>
        <w:t xml:space="preserve"> spectrum sensing algorithm under complicated electromagnetic environment in cognitive radio networks,” </w:t>
      </w:r>
      <w:r w:rsidRPr="004D0DD7">
        <w:rPr>
          <w:rFonts w:eastAsia="楷体"/>
          <w:i/>
          <w:iCs/>
        </w:rPr>
        <w:t>China Communications</w:t>
      </w:r>
      <w:r w:rsidRPr="004D0DD7">
        <w:rPr>
          <w:rFonts w:eastAsia="楷体"/>
        </w:rPr>
        <w:t>, vol. 12, no. 9, pp. 35-44, 2015.</w:t>
      </w:r>
    </w:p>
    <w:p w14:paraId="5FA8A015"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F. </w:t>
      </w:r>
      <w:proofErr w:type="spellStart"/>
      <w:r w:rsidRPr="004D0DD7">
        <w:rPr>
          <w:rFonts w:eastAsia="楷体"/>
        </w:rPr>
        <w:t>Dimc</w:t>
      </w:r>
      <w:proofErr w:type="spellEnd"/>
      <w:r w:rsidRPr="004D0DD7">
        <w:rPr>
          <w:rFonts w:eastAsia="楷体"/>
        </w:rPr>
        <w:t xml:space="preserve">, G. </w:t>
      </w:r>
      <w:proofErr w:type="spellStart"/>
      <w:r w:rsidRPr="004D0DD7">
        <w:rPr>
          <w:rFonts w:eastAsia="楷体"/>
        </w:rPr>
        <w:t>Baldini</w:t>
      </w:r>
      <w:proofErr w:type="spellEnd"/>
      <w:r w:rsidRPr="004D0DD7">
        <w:rPr>
          <w:rFonts w:eastAsia="楷体"/>
        </w:rPr>
        <w:t xml:space="preserve"> and S. </w:t>
      </w:r>
      <w:proofErr w:type="spellStart"/>
      <w:r w:rsidRPr="004D0DD7">
        <w:rPr>
          <w:rFonts w:eastAsia="楷体"/>
        </w:rPr>
        <w:t>Kandeepan</w:t>
      </w:r>
      <w:proofErr w:type="spellEnd"/>
      <w:r w:rsidRPr="004D0DD7">
        <w:rPr>
          <w:rFonts w:eastAsia="楷体"/>
        </w:rPr>
        <w:t xml:space="preserve">, “Experimental detection of mobile satellite transmissions with </w:t>
      </w:r>
      <w:proofErr w:type="spellStart"/>
      <w:r w:rsidRPr="004D0DD7">
        <w:rPr>
          <w:rFonts w:eastAsia="楷体"/>
        </w:rPr>
        <w:t>cyclostationary</w:t>
      </w:r>
      <w:proofErr w:type="spellEnd"/>
      <w:r w:rsidRPr="004D0DD7">
        <w:rPr>
          <w:rFonts w:eastAsia="楷体"/>
        </w:rPr>
        <w:t xml:space="preserve"> features,” </w:t>
      </w:r>
      <w:r w:rsidRPr="004D0DD7">
        <w:rPr>
          <w:rFonts w:eastAsia="楷体"/>
          <w:i/>
          <w:iCs/>
        </w:rPr>
        <w:t>International Journal of Satellite Communications and Networking</w:t>
      </w:r>
      <w:r w:rsidRPr="004D0DD7">
        <w:rPr>
          <w:rFonts w:eastAsia="楷体"/>
        </w:rPr>
        <w:t>, vol. 33, no. 2, pp. 163-183, 2015.</w:t>
      </w:r>
    </w:p>
    <w:p w14:paraId="631237D1"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A. Kumar and P. </w:t>
      </w:r>
      <w:proofErr w:type="spellStart"/>
      <w:r w:rsidRPr="004D0DD7">
        <w:rPr>
          <w:rFonts w:eastAsia="楷体"/>
        </w:rPr>
        <w:t>NandhaKumar</w:t>
      </w:r>
      <w:proofErr w:type="spellEnd"/>
      <w:r w:rsidRPr="004D0DD7">
        <w:rPr>
          <w:rFonts w:eastAsia="楷体"/>
        </w:rPr>
        <w:t xml:space="preserve">, “OFDM system with </w:t>
      </w:r>
      <w:proofErr w:type="spellStart"/>
      <w:r w:rsidRPr="004D0DD7">
        <w:rPr>
          <w:rFonts w:eastAsia="楷体"/>
        </w:rPr>
        <w:t>cyclostationary</w:t>
      </w:r>
      <w:proofErr w:type="spellEnd"/>
      <w:r w:rsidRPr="004D0DD7">
        <w:rPr>
          <w:rFonts w:eastAsia="楷体"/>
        </w:rPr>
        <w:t xml:space="preserve"> feature detection spectrum sensing,” </w:t>
      </w:r>
      <w:r w:rsidRPr="004D0DD7">
        <w:rPr>
          <w:rFonts w:eastAsia="楷体"/>
          <w:i/>
          <w:iCs/>
        </w:rPr>
        <w:t>ICT Express</w:t>
      </w:r>
      <w:r w:rsidRPr="004D0DD7">
        <w:rPr>
          <w:rFonts w:eastAsia="楷体"/>
        </w:rPr>
        <w:t>, vol. 5, no. 1, pp. 21-25, 2019.</w:t>
      </w:r>
    </w:p>
    <w:p w14:paraId="4CF4463C"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K. </w:t>
      </w:r>
      <w:proofErr w:type="spellStart"/>
      <w:r w:rsidRPr="004D0DD7">
        <w:rPr>
          <w:rFonts w:eastAsia="楷体"/>
        </w:rPr>
        <w:t>Sherbin</w:t>
      </w:r>
      <w:proofErr w:type="spellEnd"/>
      <w:r w:rsidRPr="004D0DD7">
        <w:rPr>
          <w:rFonts w:eastAsia="楷体"/>
        </w:rPr>
        <w:t xml:space="preserve"> M. and V. Sindhu, “</w:t>
      </w:r>
      <w:proofErr w:type="spellStart"/>
      <w:r w:rsidRPr="004D0DD7">
        <w:rPr>
          <w:rFonts w:eastAsia="楷体"/>
        </w:rPr>
        <w:t>Cyclostationary</w:t>
      </w:r>
      <w:proofErr w:type="spellEnd"/>
      <w:r w:rsidRPr="004D0DD7">
        <w:rPr>
          <w:rFonts w:eastAsia="楷体"/>
        </w:rPr>
        <w:t xml:space="preserve"> Feature Detection for Spectrum Sensing in Cognitive Radio Network,” in </w:t>
      </w:r>
      <w:r w:rsidRPr="004D0DD7">
        <w:rPr>
          <w:rFonts w:eastAsia="楷体"/>
          <w:i/>
          <w:iCs/>
        </w:rPr>
        <w:t>2019 International Conference on Intelligent Computing and Control Systems (ICCS)</w:t>
      </w:r>
      <w:r w:rsidRPr="004D0DD7">
        <w:rPr>
          <w:rFonts w:eastAsia="楷体"/>
        </w:rPr>
        <w:t>, 2019, pp. 1250-1254.</w:t>
      </w:r>
    </w:p>
    <w:p w14:paraId="5237488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w:t>
      </w:r>
      <w:proofErr w:type="spellStart"/>
      <w:r w:rsidRPr="004D0DD7">
        <w:rPr>
          <w:rFonts w:eastAsia="楷体"/>
        </w:rPr>
        <w:t>Subhedar</w:t>
      </w:r>
      <w:proofErr w:type="spellEnd"/>
      <w:r w:rsidRPr="004D0DD7">
        <w:rPr>
          <w:rFonts w:eastAsia="楷体"/>
        </w:rPr>
        <w:t xml:space="preserve"> and G. </w:t>
      </w:r>
      <w:proofErr w:type="spellStart"/>
      <w:r w:rsidRPr="004D0DD7">
        <w:rPr>
          <w:rFonts w:eastAsia="楷体"/>
        </w:rPr>
        <w:t>Birajdar</w:t>
      </w:r>
      <w:proofErr w:type="spellEnd"/>
      <w:r w:rsidRPr="004D0DD7">
        <w:rPr>
          <w:rFonts w:eastAsia="楷体"/>
        </w:rPr>
        <w:t xml:space="preserve">, “Spectrum sensing techniques in cognitive radio networks: A survey,” </w:t>
      </w:r>
      <w:r w:rsidRPr="004D0DD7">
        <w:rPr>
          <w:rFonts w:eastAsia="楷体"/>
          <w:i/>
          <w:iCs/>
        </w:rPr>
        <w:t>International Journal of Next-Generation Networks</w:t>
      </w:r>
      <w:r w:rsidRPr="004D0DD7">
        <w:rPr>
          <w:rFonts w:eastAsia="楷体"/>
        </w:rPr>
        <w:t>, vol. 3, no. 2, pp. 37-51, 2011.</w:t>
      </w:r>
    </w:p>
    <w:p w14:paraId="2DE76AD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A. M. Jasim and H. N. Al-</w:t>
      </w:r>
      <w:proofErr w:type="spellStart"/>
      <w:r w:rsidRPr="004D0DD7">
        <w:rPr>
          <w:rFonts w:eastAsia="楷体"/>
        </w:rPr>
        <w:t>Anbagi</w:t>
      </w:r>
      <w:proofErr w:type="spellEnd"/>
      <w:r w:rsidRPr="004D0DD7">
        <w:rPr>
          <w:rFonts w:eastAsia="楷体"/>
        </w:rPr>
        <w:t xml:space="preserve">, “A comprehensive study of spectrum sensing techniques in cognitive radio networks,” in </w:t>
      </w:r>
      <w:r w:rsidRPr="004D0DD7">
        <w:rPr>
          <w:rFonts w:eastAsia="楷体"/>
          <w:i/>
          <w:iCs/>
        </w:rPr>
        <w:t>2017 International Conference on Current Research in Computer Science and Information Technology (ICCIT)</w:t>
      </w:r>
      <w:r w:rsidRPr="004D0DD7">
        <w:rPr>
          <w:rFonts w:eastAsia="楷体"/>
        </w:rPr>
        <w:t>, 2017, pp. 107-114.</w:t>
      </w:r>
    </w:p>
    <w:p w14:paraId="21FAB29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Jay B. Patel, “A Framework to Analyze Energy Efficiency of Multi-Band Spectrum Sensing Algorithms,” </w:t>
      </w:r>
      <w:r w:rsidRPr="004D0DD7">
        <w:rPr>
          <w:rFonts w:eastAsia="楷体"/>
          <w:i/>
          <w:iCs/>
        </w:rPr>
        <w:t>San Jose State University</w:t>
      </w:r>
      <w:r w:rsidRPr="004D0DD7">
        <w:rPr>
          <w:rFonts w:eastAsia="楷体"/>
        </w:rPr>
        <w:t>, 2019.</w:t>
      </w:r>
    </w:p>
    <w:p w14:paraId="29A227B1"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H. Zhang, C. Jiang, X. Mao and H. -H. Chen, “Interference-Limited Resource Optimization in Cognitive Femtocells With Fairness and Imperfect Spectrum Sensing</w:t>
      </w:r>
      <w:proofErr w:type="gramStart"/>
      <w:r w:rsidRPr="004D0DD7">
        <w:rPr>
          <w:rFonts w:eastAsia="楷体"/>
        </w:rPr>
        <w:t xml:space="preserve">,”  </w:t>
      </w:r>
      <w:r w:rsidRPr="004D0DD7">
        <w:rPr>
          <w:rFonts w:eastAsia="楷体"/>
          <w:i/>
          <w:iCs/>
        </w:rPr>
        <w:t>IEEE</w:t>
      </w:r>
      <w:proofErr w:type="gramEnd"/>
      <w:r w:rsidRPr="004D0DD7">
        <w:rPr>
          <w:rFonts w:eastAsia="楷体"/>
          <w:i/>
          <w:iCs/>
        </w:rPr>
        <w:t xml:space="preserve"> Transactions on Vehicular Technology</w:t>
      </w:r>
      <w:r w:rsidRPr="004D0DD7">
        <w:rPr>
          <w:rFonts w:eastAsia="楷体"/>
        </w:rPr>
        <w:t>, vol. 65, no. 3, pp. 1761-1771.</w:t>
      </w:r>
    </w:p>
    <w:p w14:paraId="4CD98D2A"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H. Chen, M. Zhou, L. </w:t>
      </w:r>
      <w:proofErr w:type="spellStart"/>
      <w:r w:rsidRPr="004D0DD7">
        <w:rPr>
          <w:rFonts w:eastAsia="楷体"/>
        </w:rPr>
        <w:t>Xie</w:t>
      </w:r>
      <w:proofErr w:type="spellEnd"/>
      <w:r w:rsidRPr="004D0DD7">
        <w:rPr>
          <w:rFonts w:eastAsia="楷体"/>
        </w:rPr>
        <w:t>, K. Wang and J. Li, “Joint Spectrum Sensing and Resource Allocation Scheme in Cognitive Radio Networks with Spectrum Sensing Data Falsification Attack,” </w:t>
      </w:r>
      <w:r w:rsidRPr="004D0DD7">
        <w:rPr>
          <w:rFonts w:eastAsia="楷体"/>
          <w:i/>
          <w:iCs/>
        </w:rPr>
        <w:t>IEEE Transactions on Vehicular Technology</w:t>
      </w:r>
      <w:r w:rsidRPr="004D0DD7">
        <w:rPr>
          <w:rFonts w:eastAsia="楷体"/>
        </w:rPr>
        <w:t>, vol. 65, no. 11, pp. 9181-9191, Nov. 2016.</w:t>
      </w:r>
    </w:p>
    <w:p w14:paraId="51095242"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J. Zhuang, Y. Wang, P. Wan, S. Zhang and Y. Zhang, “Centralized spectrum sensing based on covariance matrix decomposition and particle swarm clustering,” </w:t>
      </w:r>
      <w:r w:rsidRPr="004D0DD7">
        <w:rPr>
          <w:rFonts w:eastAsia="楷体"/>
          <w:i/>
          <w:iCs/>
        </w:rPr>
        <w:t>Physical Communication</w:t>
      </w:r>
      <w:r w:rsidRPr="004D0DD7">
        <w:rPr>
          <w:rFonts w:eastAsia="楷体"/>
        </w:rPr>
        <w:t>, vol. 46, 2021.</w:t>
      </w:r>
    </w:p>
    <w:p w14:paraId="6DA58B2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S. Zheng, S. Chen, P. Qi, H. Zhou and X. Yang, “Spectrum sensing based on deep learning classification for cognitive radios,” </w:t>
      </w:r>
      <w:r w:rsidRPr="004D0DD7">
        <w:rPr>
          <w:rFonts w:eastAsia="楷体"/>
          <w:i/>
          <w:iCs/>
        </w:rPr>
        <w:t>China Communications</w:t>
      </w:r>
      <w:r w:rsidRPr="004D0DD7">
        <w:rPr>
          <w:rFonts w:eastAsia="楷体"/>
        </w:rPr>
        <w:t>, vol. 17, no. 2, pp. 138-148, Feb. 2020.</w:t>
      </w:r>
    </w:p>
    <w:p w14:paraId="02D988C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X. Liu, C. Sun, M. Zhou, C. Wu, B. Peng and P. Li, “Reinforcement Learning-Based </w:t>
      </w:r>
      <w:proofErr w:type="spellStart"/>
      <w:r w:rsidRPr="004D0DD7">
        <w:rPr>
          <w:rFonts w:eastAsia="楷体"/>
        </w:rPr>
        <w:t>Multislot</w:t>
      </w:r>
      <w:proofErr w:type="spellEnd"/>
      <w:r w:rsidRPr="004D0DD7">
        <w:rPr>
          <w:rFonts w:eastAsia="楷体"/>
        </w:rPr>
        <w:t xml:space="preserve"> Double-Threshold Spectrum Sensing </w:t>
      </w:r>
      <w:proofErr w:type="gramStart"/>
      <w:r w:rsidRPr="004D0DD7">
        <w:rPr>
          <w:rFonts w:eastAsia="楷体"/>
        </w:rPr>
        <w:t>With</w:t>
      </w:r>
      <w:proofErr w:type="gramEnd"/>
      <w:r w:rsidRPr="004D0DD7">
        <w:rPr>
          <w:rFonts w:eastAsia="楷体"/>
        </w:rPr>
        <w:t xml:space="preserve"> Bayesian Fusion for Industrial Big Spectrum Data,” </w:t>
      </w:r>
      <w:r w:rsidRPr="004D0DD7">
        <w:rPr>
          <w:rFonts w:eastAsia="楷体"/>
          <w:i/>
          <w:iCs/>
        </w:rPr>
        <w:t>IEEE Transactions on Industrial Informatics</w:t>
      </w:r>
      <w:r w:rsidRPr="004D0DD7">
        <w:rPr>
          <w:rFonts w:eastAsia="楷体"/>
        </w:rPr>
        <w:t>, vol. 17, no. 5, pp. 3391-3400, May 2021.</w:t>
      </w:r>
    </w:p>
    <w:p w14:paraId="6E611A20"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S. </w:t>
      </w:r>
      <w:proofErr w:type="spellStart"/>
      <w:r w:rsidRPr="004D0DD7">
        <w:rPr>
          <w:rFonts w:eastAsia="楷体"/>
        </w:rPr>
        <w:t>Maleki</w:t>
      </w:r>
      <w:proofErr w:type="spellEnd"/>
      <w:r w:rsidRPr="004D0DD7">
        <w:rPr>
          <w:rFonts w:eastAsia="楷体"/>
        </w:rPr>
        <w:t> et al., “Cognitive spectrum utilization in Ka band multibeam satellite communications,” </w:t>
      </w:r>
      <w:r w:rsidRPr="004D0DD7">
        <w:rPr>
          <w:rFonts w:eastAsia="楷体"/>
          <w:i/>
          <w:iCs/>
        </w:rPr>
        <w:t>IEEE Communications Magazine</w:t>
      </w:r>
      <w:r w:rsidRPr="004D0DD7">
        <w:rPr>
          <w:rFonts w:eastAsia="楷体"/>
        </w:rPr>
        <w:t>, vol. 53, no. 3, pp. 24-29, March 2015.</w:t>
      </w:r>
    </w:p>
    <w:p w14:paraId="1E3423AF"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lastRenderedPageBreak/>
        <w:t xml:space="preserve">S. K. Sharma, S. </w:t>
      </w:r>
      <w:proofErr w:type="spellStart"/>
      <w:r w:rsidRPr="004D0DD7">
        <w:rPr>
          <w:rFonts w:eastAsia="楷体"/>
        </w:rPr>
        <w:t>Chatzinotas</w:t>
      </w:r>
      <w:proofErr w:type="spellEnd"/>
      <w:r w:rsidRPr="004D0DD7">
        <w:rPr>
          <w:rFonts w:eastAsia="楷体"/>
        </w:rPr>
        <w:t xml:space="preserve"> and B. </w:t>
      </w:r>
      <w:proofErr w:type="spellStart"/>
      <w:r w:rsidRPr="004D0DD7">
        <w:rPr>
          <w:rFonts w:eastAsia="楷体"/>
        </w:rPr>
        <w:t>Ottersten</w:t>
      </w:r>
      <w:proofErr w:type="spellEnd"/>
      <w:r w:rsidRPr="004D0DD7">
        <w:rPr>
          <w:rFonts w:eastAsia="楷体"/>
        </w:rPr>
        <w:t xml:space="preserve">, “Satellite cognitive communications: Interference modeling and techniques selection,” in </w:t>
      </w:r>
      <w:r w:rsidRPr="004D0DD7">
        <w:rPr>
          <w:rFonts w:eastAsia="楷体"/>
          <w:i/>
          <w:iCs/>
        </w:rPr>
        <w:t>2012 6th Advanced Satellite Multimedia Systems Conference (ASMS)</w:t>
      </w:r>
      <w:r w:rsidRPr="004D0DD7">
        <w:rPr>
          <w:rFonts w:eastAsia="楷体"/>
        </w:rPr>
        <w:t>, 2012, pp. 111-118.</w:t>
      </w:r>
    </w:p>
    <w:p w14:paraId="5149A3E6"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马陆</w:t>
      </w:r>
      <w:r w:rsidRPr="004D0DD7">
        <w:rPr>
          <w:rFonts w:eastAsia="楷体"/>
        </w:rPr>
        <w:t xml:space="preserve">, </w:t>
      </w:r>
      <w:r w:rsidRPr="004D0DD7">
        <w:rPr>
          <w:rFonts w:eastAsia="楷体"/>
        </w:rPr>
        <w:t>陈</w:t>
      </w:r>
      <w:proofErr w:type="gramStart"/>
      <w:r w:rsidRPr="004D0DD7">
        <w:rPr>
          <w:rFonts w:eastAsia="楷体"/>
        </w:rPr>
        <w:t>晓挺</w:t>
      </w:r>
      <w:r w:rsidRPr="004D0DD7">
        <w:rPr>
          <w:rFonts w:eastAsia="楷体"/>
        </w:rPr>
        <w:t>,</w:t>
      </w:r>
      <w:proofErr w:type="gramEnd"/>
      <w:r w:rsidRPr="004D0DD7">
        <w:rPr>
          <w:rFonts w:eastAsia="楷体"/>
        </w:rPr>
        <w:t xml:space="preserve"> </w:t>
      </w:r>
      <w:proofErr w:type="gramStart"/>
      <w:r w:rsidRPr="004D0DD7">
        <w:rPr>
          <w:rFonts w:eastAsia="楷体"/>
        </w:rPr>
        <w:t>刘会杰</w:t>
      </w:r>
      <w:proofErr w:type="gramEnd"/>
      <w:r w:rsidRPr="004D0DD7">
        <w:rPr>
          <w:rFonts w:eastAsia="楷体"/>
        </w:rPr>
        <w:t>, “</w:t>
      </w:r>
      <w:r w:rsidRPr="004D0DD7">
        <w:rPr>
          <w:rFonts w:eastAsia="楷体"/>
        </w:rPr>
        <w:t>认知无线电技术在低轨通信卫星系统中的应用分析</w:t>
      </w:r>
      <w:r w:rsidRPr="004D0DD7">
        <w:rPr>
          <w:rFonts w:eastAsia="楷体"/>
        </w:rPr>
        <w:t xml:space="preserve">” </w:t>
      </w:r>
      <w:r w:rsidRPr="004D0DD7">
        <w:rPr>
          <w:rFonts w:eastAsia="楷体"/>
        </w:rPr>
        <w:t>电信技术</w:t>
      </w:r>
      <w:r w:rsidRPr="004D0DD7">
        <w:rPr>
          <w:rFonts w:eastAsia="楷体"/>
        </w:rPr>
        <w:t>,  2010(04): 50-52.</w:t>
      </w:r>
    </w:p>
    <w:p w14:paraId="112198A8"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D. -J. Lee, “Adaptive Random Access for Cooperative Spectrum Sensing in Cognitive Radio Networks,” </w:t>
      </w:r>
      <w:r w:rsidRPr="004D0DD7">
        <w:rPr>
          <w:rFonts w:eastAsia="楷体"/>
          <w:i/>
          <w:iCs/>
        </w:rPr>
        <w:t>IEEE Transactions on Wireless Communications</w:t>
      </w:r>
      <w:r w:rsidRPr="004D0DD7">
        <w:rPr>
          <w:rFonts w:eastAsia="楷体"/>
        </w:rPr>
        <w:t>, vol. 14, no. 2, pp. 831-840, Feb. 2015.</w:t>
      </w:r>
    </w:p>
    <w:p w14:paraId="50EA204C"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w:t>
      </w:r>
      <w:proofErr w:type="spellStart"/>
      <w:r w:rsidRPr="004D0DD7">
        <w:rPr>
          <w:rFonts w:eastAsia="楷体"/>
        </w:rPr>
        <w:t>Monemian</w:t>
      </w:r>
      <w:proofErr w:type="spellEnd"/>
      <w:r w:rsidRPr="004D0DD7">
        <w:rPr>
          <w:rFonts w:eastAsia="楷体"/>
        </w:rPr>
        <w:t xml:space="preserve"> and M. Mahdavi, “Analysis of a New Energy-Based Sensor Selection Method for Cooperative Spectrum Sensing in Cognitive Radio Networks,” </w:t>
      </w:r>
      <w:r w:rsidRPr="004D0DD7">
        <w:rPr>
          <w:rFonts w:eastAsia="楷体"/>
          <w:i/>
          <w:iCs/>
        </w:rPr>
        <w:t>IEEE Sensors Journal</w:t>
      </w:r>
      <w:r w:rsidRPr="004D0DD7">
        <w:rPr>
          <w:rFonts w:eastAsia="楷体"/>
        </w:rPr>
        <w:t>, vol. 14, no. 9, pp. 3021-3032, Sept. 2014.</w:t>
      </w:r>
    </w:p>
    <w:p w14:paraId="40E5F773"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Z. Quan, S. Cui and A. H. Sayed, “Optimal Linear Cooperation for Spectrum Sensing in Cognitive Radio Networks,” </w:t>
      </w:r>
      <w:r w:rsidRPr="004D0DD7">
        <w:rPr>
          <w:rFonts w:eastAsia="楷体"/>
          <w:i/>
          <w:iCs/>
        </w:rPr>
        <w:t>IEEE Journal of Selected Topics in Signal Processing</w:t>
      </w:r>
      <w:r w:rsidRPr="004D0DD7">
        <w:rPr>
          <w:rFonts w:eastAsia="楷体"/>
        </w:rPr>
        <w:t>, vol. 2, no. 1, pp. 28-40, Feb. 2008.</w:t>
      </w:r>
    </w:p>
    <w:p w14:paraId="5152C993"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陈蕾</w:t>
      </w:r>
      <w:r w:rsidRPr="004D0DD7">
        <w:rPr>
          <w:rFonts w:eastAsia="楷体"/>
        </w:rPr>
        <w:t xml:space="preserve">, </w:t>
      </w:r>
      <w:r w:rsidRPr="004D0DD7">
        <w:rPr>
          <w:rFonts w:eastAsia="楷体"/>
        </w:rPr>
        <w:t>姚远程</w:t>
      </w:r>
      <w:r w:rsidRPr="004D0DD7">
        <w:rPr>
          <w:rFonts w:eastAsia="楷体"/>
        </w:rPr>
        <w:t xml:space="preserve">, </w:t>
      </w:r>
      <w:proofErr w:type="gramStart"/>
      <w:r w:rsidRPr="004D0DD7">
        <w:rPr>
          <w:rFonts w:eastAsia="楷体"/>
        </w:rPr>
        <w:t>秦明伟</w:t>
      </w:r>
      <w:proofErr w:type="gramEnd"/>
      <w:r w:rsidRPr="004D0DD7">
        <w:rPr>
          <w:rFonts w:eastAsia="楷体"/>
        </w:rPr>
        <w:t>, “</w:t>
      </w:r>
      <w:r w:rsidRPr="004D0DD7">
        <w:rPr>
          <w:rFonts w:eastAsia="楷体"/>
        </w:rPr>
        <w:t>自适应抗干扰通信系统中频谱感知技术研究</w:t>
      </w:r>
      <w:r w:rsidRPr="004D0DD7">
        <w:rPr>
          <w:rFonts w:eastAsia="楷体"/>
        </w:rPr>
        <w:t xml:space="preserve">,” </w:t>
      </w:r>
      <w:r w:rsidRPr="004D0DD7">
        <w:rPr>
          <w:rFonts w:eastAsia="楷体"/>
        </w:rPr>
        <w:t>电视技术</w:t>
      </w:r>
      <w:r w:rsidRPr="004D0DD7">
        <w:rPr>
          <w:rFonts w:eastAsia="楷体"/>
        </w:rPr>
        <w:t xml:space="preserve">, 2014, 38(5):101-104.  </w:t>
      </w:r>
    </w:p>
    <w:p w14:paraId="700BDB39"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鲍丹</w:t>
      </w:r>
      <w:r w:rsidRPr="004D0DD7">
        <w:rPr>
          <w:rFonts w:eastAsia="楷体"/>
        </w:rPr>
        <w:t xml:space="preserve">, </w:t>
      </w:r>
      <w:r w:rsidRPr="004D0DD7">
        <w:rPr>
          <w:rFonts w:eastAsia="楷体"/>
        </w:rPr>
        <w:t>王玉军</w:t>
      </w:r>
      <w:r w:rsidRPr="004D0DD7">
        <w:rPr>
          <w:rFonts w:eastAsia="楷体"/>
        </w:rPr>
        <w:t xml:space="preserve">, </w:t>
      </w:r>
      <w:r w:rsidRPr="004D0DD7">
        <w:rPr>
          <w:rFonts w:eastAsia="楷体"/>
        </w:rPr>
        <w:t>杨绍全</w:t>
      </w:r>
      <w:r w:rsidRPr="004D0DD7">
        <w:rPr>
          <w:rFonts w:eastAsia="楷体"/>
        </w:rPr>
        <w:t>, “</w:t>
      </w:r>
      <w:r w:rsidRPr="004D0DD7">
        <w:rPr>
          <w:rFonts w:eastAsia="楷体"/>
        </w:rPr>
        <w:t>衰落信道中等增益分集用于调制分类</w:t>
      </w:r>
      <w:r w:rsidRPr="004D0DD7">
        <w:rPr>
          <w:rFonts w:eastAsia="楷体"/>
        </w:rPr>
        <w:t xml:space="preserve">,” </w:t>
      </w:r>
      <w:r w:rsidRPr="004D0DD7">
        <w:rPr>
          <w:rFonts w:eastAsia="楷体"/>
        </w:rPr>
        <w:t>空军工程大学学报</w:t>
      </w:r>
      <w:r w:rsidRPr="004D0DD7">
        <w:rPr>
          <w:rFonts w:eastAsia="楷体"/>
        </w:rPr>
        <w:t>(</w:t>
      </w:r>
      <w:r w:rsidRPr="004D0DD7">
        <w:rPr>
          <w:rFonts w:eastAsia="楷体"/>
        </w:rPr>
        <w:t>自然科学版</w:t>
      </w:r>
      <w:r w:rsidRPr="004D0DD7">
        <w:rPr>
          <w:rFonts w:eastAsia="楷体"/>
        </w:rPr>
        <w:t xml:space="preserve">), 2007(02):66-70. </w:t>
      </w:r>
    </w:p>
    <w:p w14:paraId="11E61D36"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F. R. Yu, H. Tang, M. Huang, P. Mason and Z. Li, “Distributed Cooperative Spectrum Sensing in Mobile Ad Hoc Networks </w:t>
      </w:r>
      <w:proofErr w:type="gramStart"/>
      <w:r w:rsidRPr="004D0DD7">
        <w:rPr>
          <w:rFonts w:eastAsia="楷体"/>
        </w:rPr>
        <w:t>with  Cognitive</w:t>
      </w:r>
      <w:proofErr w:type="gramEnd"/>
      <w:r w:rsidRPr="004D0DD7">
        <w:rPr>
          <w:rFonts w:eastAsia="楷体"/>
        </w:rPr>
        <w:t xml:space="preserve"> Radios,” </w:t>
      </w:r>
      <w:r w:rsidRPr="004D0DD7">
        <w:rPr>
          <w:rFonts w:eastAsia="楷体"/>
          <w:i/>
          <w:iCs/>
        </w:rPr>
        <w:t>Mathematics</w:t>
      </w:r>
      <w:r w:rsidRPr="004D0DD7">
        <w:rPr>
          <w:rFonts w:eastAsia="楷体"/>
        </w:rPr>
        <w:t>, vol. 24, no. 3, pp. 26-30, 2011.</w:t>
      </w:r>
    </w:p>
    <w:p w14:paraId="43FB4BB3" w14:textId="77777777" w:rsidR="00DF7A4D" w:rsidRPr="004D0DD7" w:rsidRDefault="004B2FEA">
      <w:pPr>
        <w:pStyle w:val="11"/>
        <w:numPr>
          <w:ilvl w:val="0"/>
          <w:numId w:val="2"/>
        </w:numPr>
        <w:snapToGrid w:val="0"/>
        <w:spacing w:line="348" w:lineRule="auto"/>
        <w:ind w:firstLineChars="0"/>
        <w:rPr>
          <w:rFonts w:eastAsia="楷体"/>
        </w:rPr>
      </w:pPr>
      <w:proofErr w:type="gramStart"/>
      <w:r w:rsidRPr="004D0DD7">
        <w:rPr>
          <w:rFonts w:eastAsia="楷体"/>
        </w:rPr>
        <w:t>张孟伯</w:t>
      </w:r>
      <w:proofErr w:type="gramEnd"/>
      <w:r w:rsidRPr="004D0DD7">
        <w:rPr>
          <w:rFonts w:eastAsia="楷体"/>
        </w:rPr>
        <w:t xml:space="preserve">, </w:t>
      </w:r>
      <w:r w:rsidRPr="004D0DD7">
        <w:rPr>
          <w:rFonts w:eastAsia="楷体"/>
        </w:rPr>
        <w:t>王伦文</w:t>
      </w:r>
      <w:r w:rsidRPr="004D0DD7">
        <w:rPr>
          <w:rFonts w:eastAsia="楷体"/>
        </w:rPr>
        <w:t xml:space="preserve">, </w:t>
      </w:r>
      <w:r w:rsidRPr="004D0DD7">
        <w:rPr>
          <w:rFonts w:eastAsia="楷体"/>
        </w:rPr>
        <w:t>冯彦卿</w:t>
      </w:r>
      <w:r w:rsidRPr="004D0DD7">
        <w:rPr>
          <w:rFonts w:eastAsia="楷体"/>
        </w:rPr>
        <w:t>, “</w:t>
      </w:r>
      <w:r w:rsidRPr="004D0DD7">
        <w:rPr>
          <w:rFonts w:eastAsia="楷体"/>
        </w:rPr>
        <w:t>基于强化学习和共识融合的分布式协作频谱感知方法</w:t>
      </w:r>
      <w:r w:rsidRPr="004D0DD7">
        <w:rPr>
          <w:rFonts w:eastAsia="楷体"/>
        </w:rPr>
        <w:t>,”</w:t>
      </w:r>
      <w:r w:rsidRPr="004D0DD7">
        <w:rPr>
          <w:rFonts w:eastAsia="楷体"/>
        </w:rPr>
        <w:t>系统工程与电子技术</w:t>
      </w:r>
      <w:r w:rsidRPr="004D0DD7">
        <w:rPr>
          <w:rFonts w:eastAsia="楷体"/>
        </w:rPr>
        <w:t>,2019,3:486-492.</w:t>
      </w:r>
    </w:p>
    <w:p w14:paraId="1A93FCE1"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w:t>
      </w:r>
      <w:proofErr w:type="spellStart"/>
      <w:r w:rsidRPr="004D0DD7">
        <w:rPr>
          <w:rFonts w:eastAsia="楷体"/>
        </w:rPr>
        <w:t>Mishali</w:t>
      </w:r>
      <w:proofErr w:type="spellEnd"/>
      <w:r w:rsidRPr="004D0DD7">
        <w:rPr>
          <w:rFonts w:eastAsia="楷体"/>
        </w:rPr>
        <w:t xml:space="preserve"> and Y. C. </w:t>
      </w:r>
      <w:proofErr w:type="spellStart"/>
      <w:r w:rsidRPr="004D0DD7">
        <w:rPr>
          <w:rFonts w:eastAsia="楷体"/>
        </w:rPr>
        <w:t>Eldar</w:t>
      </w:r>
      <w:proofErr w:type="spellEnd"/>
      <w:r w:rsidRPr="004D0DD7">
        <w:rPr>
          <w:rFonts w:eastAsia="楷体"/>
        </w:rPr>
        <w:t xml:space="preserve">, “From theory to practice: Sub-Nyquist sampling of sparse wideband analog signals,” </w:t>
      </w:r>
      <w:r w:rsidRPr="004D0DD7">
        <w:rPr>
          <w:rFonts w:eastAsia="楷体"/>
          <w:i/>
          <w:iCs/>
        </w:rPr>
        <w:t>IEEE Journal of Selected Topics in Signal Processing</w:t>
      </w:r>
      <w:r w:rsidRPr="004D0DD7">
        <w:rPr>
          <w:rFonts w:eastAsia="楷体"/>
        </w:rPr>
        <w:t>, vol. 4, no. 2, pp. 375–391, Apr. 2010.</w:t>
      </w:r>
    </w:p>
    <w:p w14:paraId="3A58F7F7"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D. Romero, D. </w:t>
      </w:r>
      <w:proofErr w:type="spellStart"/>
      <w:r w:rsidRPr="004D0DD7">
        <w:rPr>
          <w:rFonts w:eastAsia="楷体"/>
        </w:rPr>
        <w:t>Ariananda</w:t>
      </w:r>
      <w:proofErr w:type="spellEnd"/>
      <w:r w:rsidRPr="004D0DD7">
        <w:rPr>
          <w:rFonts w:eastAsia="楷体"/>
        </w:rPr>
        <w:t xml:space="preserve">, Z. Tian, and G. </w:t>
      </w:r>
      <w:proofErr w:type="spellStart"/>
      <w:r w:rsidRPr="004D0DD7">
        <w:rPr>
          <w:rFonts w:eastAsia="楷体"/>
        </w:rPr>
        <w:t>Leus</w:t>
      </w:r>
      <w:proofErr w:type="spellEnd"/>
      <w:r w:rsidRPr="004D0DD7">
        <w:rPr>
          <w:rFonts w:eastAsia="楷体"/>
        </w:rPr>
        <w:t xml:space="preserve">, “Compressive covariance sensing: Structure-based compressive sensing beyond sparsity,” </w:t>
      </w:r>
      <w:r w:rsidRPr="004D0DD7">
        <w:rPr>
          <w:rFonts w:eastAsia="楷体"/>
          <w:i/>
          <w:iCs/>
        </w:rPr>
        <w:t>IEEE Signal Processing Magazine</w:t>
      </w:r>
      <w:r w:rsidRPr="004D0DD7">
        <w:rPr>
          <w:rFonts w:eastAsia="楷体"/>
        </w:rPr>
        <w:t>, vol. 33, no. 1, pp. 78–93, Jan. 2015</w:t>
      </w:r>
    </w:p>
    <w:p w14:paraId="022D895D"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D. </w:t>
      </w:r>
      <w:proofErr w:type="spellStart"/>
      <w:r w:rsidRPr="004D0DD7">
        <w:rPr>
          <w:rFonts w:eastAsia="楷体"/>
        </w:rPr>
        <w:t>Ariananda</w:t>
      </w:r>
      <w:proofErr w:type="spellEnd"/>
      <w:r w:rsidRPr="004D0DD7">
        <w:rPr>
          <w:rFonts w:eastAsia="楷体"/>
        </w:rPr>
        <w:t xml:space="preserve"> and G. </w:t>
      </w:r>
      <w:proofErr w:type="spellStart"/>
      <w:r w:rsidRPr="004D0DD7">
        <w:rPr>
          <w:rFonts w:eastAsia="楷体"/>
        </w:rPr>
        <w:t>Leus</w:t>
      </w:r>
      <w:proofErr w:type="spellEnd"/>
      <w:r w:rsidRPr="004D0DD7">
        <w:rPr>
          <w:rFonts w:eastAsia="楷体"/>
        </w:rPr>
        <w:t>, “Compressive wideband power spectrum estimation,”</w:t>
      </w:r>
      <w:r w:rsidRPr="004D0DD7">
        <w:rPr>
          <w:rFonts w:eastAsia="楷体"/>
          <w:i/>
          <w:iCs/>
        </w:rPr>
        <w:t xml:space="preserve"> IEEE Transactions on Signal Processing</w:t>
      </w:r>
      <w:r w:rsidRPr="004D0DD7">
        <w:rPr>
          <w:rFonts w:eastAsia="楷体"/>
        </w:rPr>
        <w:t>, vol. 60, no. 9, pp. 4775-4789, Sept. 2012</w:t>
      </w:r>
    </w:p>
    <w:p w14:paraId="27FB64F7"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M. Moshe, and Y. C. </w:t>
      </w:r>
      <w:proofErr w:type="spellStart"/>
      <w:proofErr w:type="gramStart"/>
      <w:r w:rsidRPr="004D0DD7">
        <w:rPr>
          <w:rFonts w:eastAsia="楷体"/>
        </w:rPr>
        <w:t>Eldar</w:t>
      </w:r>
      <w:proofErr w:type="spellEnd"/>
      <w:r w:rsidRPr="004D0DD7">
        <w:rPr>
          <w:rFonts w:eastAsia="楷体"/>
        </w:rPr>
        <w:t>,“</w:t>
      </w:r>
      <w:proofErr w:type="gramEnd"/>
      <w:r w:rsidRPr="004D0DD7">
        <w:rPr>
          <w:rFonts w:eastAsia="楷体"/>
        </w:rPr>
        <w:t xml:space="preserve">Blind multiband signal reconstruction: Compressed sensing for analog signals,” </w:t>
      </w:r>
      <w:r w:rsidRPr="004D0DD7">
        <w:rPr>
          <w:rFonts w:eastAsia="楷体"/>
          <w:i/>
          <w:iCs/>
        </w:rPr>
        <w:t>IEEE Transactions on Signal Processing</w:t>
      </w:r>
      <w:r w:rsidRPr="004D0DD7">
        <w:rPr>
          <w:rFonts w:eastAsia="楷体"/>
        </w:rPr>
        <w:t>, vol. 57, no. 3, pp. 993-1009, 2009</w:t>
      </w:r>
    </w:p>
    <w:p w14:paraId="725D29B4"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杨健</w:t>
      </w:r>
      <w:r w:rsidRPr="004D0DD7">
        <w:rPr>
          <w:rFonts w:eastAsia="楷体"/>
        </w:rPr>
        <w:t xml:space="preserve">, </w:t>
      </w:r>
      <w:proofErr w:type="gramStart"/>
      <w:r w:rsidRPr="004D0DD7">
        <w:rPr>
          <w:rFonts w:eastAsia="楷体"/>
        </w:rPr>
        <w:t>梁毅龙</w:t>
      </w:r>
      <w:proofErr w:type="gramEnd"/>
      <w:r w:rsidRPr="004D0DD7">
        <w:rPr>
          <w:rFonts w:eastAsia="楷体"/>
        </w:rPr>
        <w:t xml:space="preserve">, </w:t>
      </w:r>
      <w:r w:rsidRPr="004D0DD7">
        <w:rPr>
          <w:rFonts w:eastAsia="楷体"/>
        </w:rPr>
        <w:t>王永华</w:t>
      </w:r>
      <w:r w:rsidRPr="004D0DD7">
        <w:rPr>
          <w:rFonts w:eastAsia="楷体"/>
        </w:rPr>
        <w:t>, “</w:t>
      </w:r>
      <w:r w:rsidRPr="004D0DD7">
        <w:rPr>
          <w:rFonts w:eastAsia="楷体"/>
        </w:rPr>
        <w:t>基于权值自适应优化的协作频谱认知算法</w:t>
      </w:r>
      <w:r w:rsidRPr="004D0DD7">
        <w:rPr>
          <w:rFonts w:eastAsia="楷体"/>
        </w:rPr>
        <w:t xml:space="preserve">,” </w:t>
      </w:r>
      <w:r w:rsidRPr="004D0DD7">
        <w:rPr>
          <w:rFonts w:eastAsia="楷体"/>
        </w:rPr>
        <w:t>计算机工程</w:t>
      </w:r>
      <w:r w:rsidRPr="004D0DD7">
        <w:rPr>
          <w:rFonts w:eastAsia="楷体"/>
        </w:rPr>
        <w:t>, 2012, 38(15):90-92.</w:t>
      </w:r>
    </w:p>
    <w:p w14:paraId="7B15C44A"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W. Lee, M. Kim and D. -H. Cho, “Deep Cooperative Sensing: Cooperative Spectrum Sensing Based on Convolutional Neural Networks,” </w:t>
      </w:r>
      <w:r w:rsidRPr="004D0DD7">
        <w:rPr>
          <w:rFonts w:eastAsia="楷体"/>
          <w:i/>
          <w:iCs/>
        </w:rPr>
        <w:t>IEEE Transactions on Vehicular Technology</w:t>
      </w:r>
      <w:r w:rsidRPr="004D0DD7">
        <w:rPr>
          <w:rFonts w:eastAsia="楷体"/>
        </w:rPr>
        <w:t>, vol. 68, no. 3, pp. 3005-3009, March 2019.</w:t>
      </w:r>
    </w:p>
    <w:p w14:paraId="0D184C4A"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钟旭东</w:t>
      </w:r>
      <w:r w:rsidRPr="004D0DD7">
        <w:rPr>
          <w:rFonts w:eastAsia="楷体"/>
        </w:rPr>
        <w:t xml:space="preserve">, </w:t>
      </w:r>
      <w:r w:rsidRPr="004D0DD7">
        <w:rPr>
          <w:rFonts w:eastAsia="楷体"/>
        </w:rPr>
        <w:t>何元智</w:t>
      </w:r>
      <w:r w:rsidRPr="004D0DD7">
        <w:rPr>
          <w:rFonts w:eastAsia="楷体"/>
        </w:rPr>
        <w:t xml:space="preserve">, </w:t>
      </w:r>
      <w:r w:rsidRPr="004D0DD7">
        <w:rPr>
          <w:rFonts w:eastAsia="楷体"/>
        </w:rPr>
        <w:t>任保全</w:t>
      </w:r>
      <w:r w:rsidRPr="004D0DD7">
        <w:rPr>
          <w:rFonts w:eastAsia="楷体"/>
        </w:rPr>
        <w:t>,“</w:t>
      </w:r>
      <w:r w:rsidRPr="004D0DD7">
        <w:rPr>
          <w:rFonts w:eastAsia="楷体"/>
        </w:rPr>
        <w:t>基于合作博弈的认知卫星网络信道分配与上行功率控制算法</w:t>
      </w:r>
      <w:r w:rsidRPr="004D0DD7">
        <w:rPr>
          <w:rFonts w:eastAsia="楷体"/>
        </w:rPr>
        <w:t xml:space="preserve">,” </w:t>
      </w:r>
      <w:r w:rsidRPr="004D0DD7">
        <w:rPr>
          <w:rFonts w:eastAsia="楷体"/>
        </w:rPr>
        <w:t>计算机科学</w:t>
      </w:r>
      <w:r w:rsidRPr="004D0DD7">
        <w:rPr>
          <w:rFonts w:eastAsia="楷体"/>
        </w:rPr>
        <w:t>, vol. 47, no. 1, pp.252-</w:t>
      </w:r>
      <w:proofErr w:type="gramStart"/>
      <w:r w:rsidRPr="004D0DD7">
        <w:rPr>
          <w:rFonts w:eastAsia="楷体"/>
        </w:rPr>
        <w:t>257,  2020</w:t>
      </w:r>
      <w:proofErr w:type="gramEnd"/>
      <w:r w:rsidRPr="004D0DD7">
        <w:rPr>
          <w:rFonts w:eastAsia="楷体"/>
        </w:rPr>
        <w:t>.</w:t>
      </w:r>
    </w:p>
    <w:p w14:paraId="78335AAB" w14:textId="77777777" w:rsidR="00DF7A4D" w:rsidRPr="004D0DD7" w:rsidRDefault="004B2FEA">
      <w:pPr>
        <w:pStyle w:val="11"/>
        <w:numPr>
          <w:ilvl w:val="0"/>
          <w:numId w:val="2"/>
        </w:numPr>
        <w:snapToGrid w:val="0"/>
        <w:spacing w:line="348" w:lineRule="auto"/>
        <w:ind w:firstLineChars="0"/>
        <w:rPr>
          <w:rFonts w:eastAsia="楷体"/>
        </w:rPr>
      </w:pPr>
      <w:proofErr w:type="gramStart"/>
      <w:r w:rsidRPr="004D0DD7">
        <w:rPr>
          <w:rFonts w:eastAsia="楷体"/>
        </w:rPr>
        <w:lastRenderedPageBreak/>
        <w:t>张育瑜</w:t>
      </w:r>
      <w:proofErr w:type="gramEnd"/>
      <w:r w:rsidRPr="004D0DD7">
        <w:rPr>
          <w:rFonts w:eastAsia="楷体"/>
        </w:rPr>
        <w:t xml:space="preserve">, </w:t>
      </w:r>
      <w:r w:rsidRPr="004D0DD7">
        <w:rPr>
          <w:rFonts w:eastAsia="楷体"/>
        </w:rPr>
        <w:t>赵磊</w:t>
      </w:r>
      <w:r w:rsidRPr="004D0DD7">
        <w:rPr>
          <w:rFonts w:eastAsia="楷体"/>
        </w:rPr>
        <w:t xml:space="preserve">, </w:t>
      </w:r>
      <w:r w:rsidRPr="004D0DD7">
        <w:rPr>
          <w:rFonts w:eastAsia="楷体"/>
        </w:rPr>
        <w:t>郭文彬</w:t>
      </w:r>
      <w:r w:rsidRPr="004D0DD7">
        <w:rPr>
          <w:rFonts w:eastAsia="楷体"/>
        </w:rPr>
        <w:t>,“</w:t>
      </w:r>
      <w:r w:rsidRPr="004D0DD7">
        <w:rPr>
          <w:rFonts w:eastAsia="楷体"/>
        </w:rPr>
        <w:t>基于知识图谱的无线电监测及盲信号识别</w:t>
      </w:r>
      <w:r w:rsidRPr="004D0DD7">
        <w:rPr>
          <w:rFonts w:eastAsia="楷体"/>
        </w:rPr>
        <w:t xml:space="preserve">,” </w:t>
      </w:r>
      <w:r w:rsidRPr="004D0DD7">
        <w:rPr>
          <w:rFonts w:eastAsia="楷体"/>
        </w:rPr>
        <w:t>无线电工程</w:t>
      </w:r>
      <w:r w:rsidRPr="004D0DD7">
        <w:rPr>
          <w:rFonts w:eastAsia="楷体"/>
        </w:rPr>
        <w:t>, vol. 50, no. 3, pp. 187-192, 2020.</w:t>
      </w:r>
    </w:p>
    <w:p w14:paraId="652A3D44" w14:textId="77777777" w:rsidR="00DF7A4D" w:rsidRPr="004D0DD7" w:rsidRDefault="004B2FEA">
      <w:pPr>
        <w:pStyle w:val="11"/>
        <w:numPr>
          <w:ilvl w:val="0"/>
          <w:numId w:val="2"/>
        </w:numPr>
        <w:snapToGrid w:val="0"/>
        <w:spacing w:line="348" w:lineRule="auto"/>
        <w:ind w:firstLineChars="0"/>
        <w:rPr>
          <w:rFonts w:eastAsia="楷体"/>
        </w:rPr>
      </w:pPr>
      <w:r w:rsidRPr="004D0DD7">
        <w:rPr>
          <w:rFonts w:eastAsia="楷体"/>
        </w:rPr>
        <w:t xml:space="preserve">E. </w:t>
      </w:r>
      <w:proofErr w:type="spellStart"/>
      <w:r w:rsidRPr="004D0DD7">
        <w:rPr>
          <w:rFonts w:eastAsia="楷体"/>
        </w:rPr>
        <w:t>Aumayr</w:t>
      </w:r>
      <w:proofErr w:type="spellEnd"/>
      <w:r w:rsidRPr="004D0DD7">
        <w:rPr>
          <w:rFonts w:eastAsia="楷体"/>
        </w:rPr>
        <w:t xml:space="preserve">, M. Wang and A. -M. </w:t>
      </w:r>
      <w:proofErr w:type="spellStart"/>
      <w:r w:rsidRPr="004D0DD7">
        <w:rPr>
          <w:rFonts w:eastAsia="楷体"/>
        </w:rPr>
        <w:t>Bosneag</w:t>
      </w:r>
      <w:proofErr w:type="spellEnd"/>
      <w:r w:rsidRPr="004D0DD7">
        <w:rPr>
          <w:rFonts w:eastAsia="楷体"/>
        </w:rPr>
        <w:t xml:space="preserve">, “Probabilistic Knowledge-Graph based Workflow Recommender for Network Management Automation,” in </w:t>
      </w:r>
      <w:r w:rsidRPr="004D0DD7">
        <w:rPr>
          <w:rFonts w:eastAsia="楷体"/>
          <w:i/>
          <w:iCs/>
        </w:rPr>
        <w:t xml:space="preserve">2019 IEEE 20th International Symposium on “A World of Wireless, Mobile and Multimedia </w:t>
      </w:r>
      <w:proofErr w:type="gramStart"/>
      <w:r w:rsidRPr="004D0DD7">
        <w:rPr>
          <w:rFonts w:eastAsia="楷体"/>
          <w:i/>
          <w:iCs/>
        </w:rPr>
        <w:t>Networks”(</w:t>
      </w:r>
      <w:proofErr w:type="spellStart"/>
      <w:proofErr w:type="gramEnd"/>
      <w:r w:rsidRPr="004D0DD7">
        <w:rPr>
          <w:rFonts w:eastAsia="楷体"/>
          <w:i/>
          <w:iCs/>
        </w:rPr>
        <w:t>WoWMoM</w:t>
      </w:r>
      <w:proofErr w:type="spellEnd"/>
      <w:r w:rsidRPr="004D0DD7">
        <w:rPr>
          <w:rFonts w:eastAsia="楷体"/>
          <w:i/>
          <w:iCs/>
        </w:rPr>
        <w:t>)</w:t>
      </w:r>
      <w:r w:rsidRPr="004D0DD7">
        <w:rPr>
          <w:rFonts w:eastAsia="楷体"/>
        </w:rPr>
        <w:t>, 2019, pp. 1-7.</w:t>
      </w:r>
    </w:p>
    <w:p w14:paraId="207D5051" w14:textId="77777777" w:rsidR="00DF7A4D" w:rsidRPr="004D0DD7" w:rsidRDefault="004B2FEA">
      <w:pPr>
        <w:snapToGrid w:val="0"/>
        <w:spacing w:line="440" w:lineRule="exact"/>
        <w:ind w:firstLineChars="196" w:firstLine="472"/>
        <w:outlineLvl w:val="1"/>
        <w:rPr>
          <w:rFonts w:eastAsia="楷体"/>
          <w:b/>
          <w:bCs/>
          <w:color w:val="0070C0"/>
          <w:sz w:val="24"/>
          <w:szCs w:val="24"/>
        </w:rPr>
      </w:pPr>
      <w:r w:rsidRPr="004D0DD7">
        <w:rPr>
          <w:rFonts w:eastAsia="楷体"/>
          <w:b/>
          <w:color w:val="0070C0"/>
          <w:sz w:val="24"/>
          <w:szCs w:val="24"/>
        </w:rPr>
        <w:t>2</w:t>
      </w:r>
      <w:r w:rsidRPr="004D0DD7">
        <w:rPr>
          <w:rFonts w:eastAsia="楷体"/>
          <w:b/>
          <w:color w:val="0070C0"/>
          <w:sz w:val="24"/>
          <w:szCs w:val="24"/>
        </w:rPr>
        <w:t>．</w:t>
      </w:r>
      <w:r w:rsidRPr="004D0DD7">
        <w:rPr>
          <w:rFonts w:eastAsia="楷体"/>
          <w:b/>
          <w:bCs/>
          <w:color w:val="0070C0"/>
          <w:sz w:val="24"/>
          <w:szCs w:val="24"/>
        </w:rPr>
        <w:t>项目的研究内容、研究目标，以及拟解决的关键科学问题</w:t>
      </w:r>
      <w:r w:rsidRPr="004D0DD7">
        <w:rPr>
          <w:rFonts w:eastAsia="楷体"/>
          <w:color w:val="0070C0"/>
          <w:sz w:val="24"/>
          <w:szCs w:val="24"/>
        </w:rPr>
        <w:t>（此部分为重点阐述内容）；</w:t>
      </w:r>
    </w:p>
    <w:p w14:paraId="027EFB83" w14:textId="77777777" w:rsidR="00DF7A4D" w:rsidRPr="004D0DD7" w:rsidRDefault="004B2FEA" w:rsidP="002B7EEA">
      <w:pPr>
        <w:snapToGrid w:val="0"/>
        <w:spacing w:beforeLines="50" w:before="156" w:line="360" w:lineRule="auto"/>
        <w:ind w:firstLineChars="196" w:firstLine="472"/>
        <w:outlineLvl w:val="2"/>
        <w:rPr>
          <w:rFonts w:eastAsia="楷体"/>
          <w:b/>
          <w:bCs/>
          <w:sz w:val="24"/>
          <w:szCs w:val="24"/>
        </w:rPr>
      </w:pPr>
      <w:r w:rsidRPr="004D0DD7">
        <w:rPr>
          <w:rFonts w:eastAsia="楷体"/>
          <w:b/>
          <w:bCs/>
          <w:sz w:val="24"/>
          <w:szCs w:val="24"/>
        </w:rPr>
        <w:t>2.1</w:t>
      </w:r>
      <w:r w:rsidRPr="004D0DD7">
        <w:rPr>
          <w:rFonts w:eastAsia="楷体"/>
          <w:b/>
          <w:bCs/>
          <w:sz w:val="24"/>
          <w:szCs w:val="24"/>
        </w:rPr>
        <w:t>研究内容</w:t>
      </w:r>
      <w:bookmarkStart w:id="2" w:name="_Hlk121853485"/>
    </w:p>
    <w:p w14:paraId="5C837A06" w14:textId="77777777" w:rsidR="00DF7A4D" w:rsidRPr="004D0DD7" w:rsidRDefault="00B24504">
      <w:pPr>
        <w:snapToGrid w:val="0"/>
        <w:spacing w:line="360" w:lineRule="auto"/>
        <w:ind w:firstLineChars="200" w:firstLine="480"/>
        <w:rPr>
          <w:rFonts w:eastAsia="楷体"/>
          <w:sz w:val="24"/>
          <w:szCs w:val="24"/>
        </w:rPr>
      </w:pPr>
      <w:r w:rsidRPr="00B24504">
        <w:rPr>
          <w:rFonts w:eastAsia="楷体" w:hint="eastAsia"/>
          <w:sz w:val="24"/>
          <w:szCs w:val="24"/>
        </w:rPr>
        <w:t>由于</w:t>
      </w:r>
      <w:r w:rsidRPr="00B24504">
        <w:rPr>
          <w:rFonts w:eastAsia="楷体" w:hint="eastAsia"/>
          <w:sz w:val="24"/>
          <w:szCs w:val="24"/>
        </w:rPr>
        <w:t>Ku/Ka/Q/V</w:t>
      </w:r>
      <w:r w:rsidRPr="00B24504">
        <w:rPr>
          <w:rFonts w:eastAsia="楷体" w:hint="eastAsia"/>
          <w:sz w:val="24"/>
          <w:szCs w:val="24"/>
        </w:rPr>
        <w:t>等高频段的低轨宽带巨型星座卫星、地面终端等通信节点数量庞大，卫星时刻处于高速运动状态，且天线波束窄、波束指向频繁变化，低轨卫星星座间、低轨卫星星座与静止轨道卫星间干扰的信号时变特性明显，干扰场景复杂，</w:t>
      </w:r>
      <w:r>
        <w:rPr>
          <w:rFonts w:eastAsia="楷体" w:hint="eastAsia"/>
          <w:sz w:val="24"/>
          <w:szCs w:val="24"/>
        </w:rPr>
        <w:t>仅用传统粗粒度</w:t>
      </w:r>
      <w:r w:rsidRPr="00B24504">
        <w:rPr>
          <w:rFonts w:eastAsia="楷体" w:hint="eastAsia"/>
          <w:sz w:val="24"/>
          <w:szCs w:val="24"/>
        </w:rPr>
        <w:t>空间隔离方法难以解决卫星频率和轨</w:t>
      </w:r>
      <w:r>
        <w:rPr>
          <w:rFonts w:eastAsia="楷体" w:hint="eastAsia"/>
          <w:sz w:val="24"/>
          <w:szCs w:val="24"/>
        </w:rPr>
        <w:t>道</w:t>
      </w:r>
      <w:r w:rsidRPr="00B24504">
        <w:rPr>
          <w:rFonts w:eastAsia="楷体" w:hint="eastAsia"/>
          <w:sz w:val="24"/>
          <w:szCs w:val="24"/>
        </w:rPr>
        <w:t>资源</w:t>
      </w:r>
      <w:r>
        <w:rPr>
          <w:rFonts w:eastAsia="楷体" w:hint="eastAsia"/>
          <w:sz w:val="24"/>
          <w:szCs w:val="24"/>
        </w:rPr>
        <w:t>紧张</w:t>
      </w:r>
      <w:r>
        <w:rPr>
          <w:rFonts w:eastAsia="楷体"/>
          <w:sz w:val="24"/>
          <w:szCs w:val="24"/>
        </w:rPr>
        <w:t>难题</w:t>
      </w:r>
      <w:r>
        <w:rPr>
          <w:rFonts w:eastAsia="楷体" w:hint="eastAsia"/>
          <w:sz w:val="24"/>
          <w:szCs w:val="24"/>
        </w:rPr>
        <w:t>。</w:t>
      </w:r>
      <w:r w:rsidRPr="00B24504">
        <w:rPr>
          <w:rFonts w:eastAsia="楷体" w:hint="eastAsia"/>
          <w:sz w:val="24"/>
          <w:szCs w:val="24"/>
        </w:rPr>
        <w:t>因此，本项目</w:t>
      </w:r>
      <w:r w:rsidR="003F3827" w:rsidRPr="003F3827">
        <w:rPr>
          <w:rFonts w:eastAsia="楷体" w:hint="eastAsia"/>
          <w:sz w:val="24"/>
          <w:szCs w:val="24"/>
        </w:rPr>
        <w:t>研究面向低轨卫星互联网的大带宽、高动态频谱高效感知与利用技术</w:t>
      </w:r>
      <w:r w:rsidRPr="00B24504">
        <w:rPr>
          <w:rFonts w:eastAsia="楷体" w:hint="eastAsia"/>
          <w:sz w:val="24"/>
          <w:szCs w:val="24"/>
        </w:rPr>
        <w:t>，为构建具备高效频谱感知与智能决策能力的低轨通信系统奠定基础，以解决卫星频率资源紧缺的问题。</w:t>
      </w:r>
      <w:bookmarkEnd w:id="2"/>
      <w:r w:rsidR="004B2FEA" w:rsidRPr="004D0DD7">
        <w:rPr>
          <w:rFonts w:eastAsia="楷体"/>
          <w:sz w:val="24"/>
          <w:szCs w:val="24"/>
        </w:rPr>
        <w:t>首先利用次奈奎斯特采样架构与快速频谱重构方法，完成宽带频谱压缩感知数据采集</w:t>
      </w:r>
      <w:r w:rsidR="003F3827">
        <w:rPr>
          <w:rFonts w:eastAsia="楷体" w:hint="eastAsia"/>
          <w:sz w:val="24"/>
          <w:szCs w:val="24"/>
        </w:rPr>
        <w:t>；</w:t>
      </w:r>
      <w:r w:rsidR="004B2FEA" w:rsidRPr="004D0DD7">
        <w:rPr>
          <w:rFonts w:eastAsia="楷体"/>
          <w:sz w:val="24"/>
          <w:szCs w:val="24"/>
        </w:rPr>
        <w:t>然后构建基于海量多元异构数据的频谱知识图谱，对采集的频谱数据进行深度认知和挖掘，并基于</w:t>
      </w:r>
      <w:r w:rsidR="003F3827">
        <w:rPr>
          <w:rFonts w:eastAsia="楷体" w:hint="eastAsia"/>
          <w:sz w:val="24"/>
          <w:szCs w:val="24"/>
        </w:rPr>
        <w:t>知识嵌入</w:t>
      </w:r>
      <w:r w:rsidR="004B2FEA" w:rsidRPr="004D0DD7">
        <w:rPr>
          <w:rFonts w:eastAsia="楷体"/>
          <w:sz w:val="24"/>
          <w:szCs w:val="24"/>
        </w:rPr>
        <w:t>的卫星干扰预测模型，实现非静止星座系统之间用频规则推理，智能生成频率干扰规避策略</w:t>
      </w:r>
      <w:r w:rsidR="003F3827">
        <w:rPr>
          <w:rFonts w:eastAsia="楷体" w:hint="eastAsia"/>
          <w:sz w:val="24"/>
          <w:szCs w:val="24"/>
        </w:rPr>
        <w:t>；</w:t>
      </w:r>
      <w:r w:rsidR="004B2FEA" w:rsidRPr="004D0DD7">
        <w:rPr>
          <w:rFonts w:eastAsia="楷体"/>
          <w:sz w:val="24"/>
          <w:szCs w:val="24"/>
        </w:rPr>
        <w:t>最终</w:t>
      </w:r>
      <w:bookmarkStart w:id="3" w:name="_Hlk121853545"/>
      <w:r w:rsidR="004B2FEA" w:rsidRPr="004D0DD7">
        <w:rPr>
          <w:rFonts w:eastAsia="楷体"/>
          <w:sz w:val="24"/>
          <w:szCs w:val="24"/>
        </w:rPr>
        <w:t>形成集频谱感知、模型预测和智能决策于一体的低轨卫星互联网宽带频谱认知与利用闭环系统，从而提高整个系统频谱资源利用效率和链路服务质量</w:t>
      </w:r>
      <w:bookmarkEnd w:id="3"/>
      <w:r w:rsidR="003F3827">
        <w:rPr>
          <w:rFonts w:eastAsia="楷体" w:hint="eastAsia"/>
          <w:sz w:val="24"/>
          <w:szCs w:val="24"/>
        </w:rPr>
        <w:t>；</w:t>
      </w:r>
      <w:r w:rsidR="004B2FEA" w:rsidRPr="004D0DD7">
        <w:rPr>
          <w:rFonts w:eastAsia="楷体"/>
          <w:sz w:val="24"/>
          <w:szCs w:val="24"/>
        </w:rPr>
        <w:t>最后基于项目组银河航天公司的在</w:t>
      </w:r>
      <w:proofErr w:type="gramStart"/>
      <w:r w:rsidR="004B2FEA" w:rsidRPr="004D0DD7">
        <w:rPr>
          <w:rFonts w:eastAsia="楷体"/>
          <w:sz w:val="24"/>
          <w:szCs w:val="24"/>
        </w:rPr>
        <w:t>轨试验</w:t>
      </w:r>
      <w:proofErr w:type="gramEnd"/>
      <w:r w:rsidR="004B2FEA" w:rsidRPr="004D0DD7">
        <w:rPr>
          <w:rFonts w:eastAsia="楷体"/>
          <w:sz w:val="24"/>
          <w:szCs w:val="24"/>
        </w:rPr>
        <w:t>卫星系统，搭建在轨测试环境，演示验证低轨卫星互联网频谱高效感知与智能决策关键技术性能指标，并结合具体工程实践，推动项目成果实际应用。本项目将从以下三个方面开展深入研究，研究内容关系如图</w:t>
      </w:r>
      <w:r w:rsidR="004B2FEA" w:rsidRPr="004D0DD7">
        <w:rPr>
          <w:rFonts w:eastAsia="楷体"/>
          <w:sz w:val="24"/>
          <w:szCs w:val="24"/>
        </w:rPr>
        <w:t>2-1</w:t>
      </w:r>
      <w:r w:rsidR="004B2FEA" w:rsidRPr="004D0DD7">
        <w:rPr>
          <w:rFonts w:eastAsia="楷体"/>
          <w:sz w:val="24"/>
          <w:szCs w:val="24"/>
        </w:rPr>
        <w:t>所示。</w:t>
      </w:r>
    </w:p>
    <w:p w14:paraId="3AED232E" w14:textId="77777777" w:rsidR="00B506C1" w:rsidRDefault="00B506C1" w:rsidP="000C2D79">
      <w:pPr>
        <w:snapToGrid w:val="0"/>
        <w:spacing w:line="360" w:lineRule="auto"/>
        <w:jc w:val="center"/>
        <w:rPr>
          <w:rFonts w:eastAsia="楷体"/>
        </w:rPr>
      </w:pPr>
      <w:r w:rsidRPr="004D0DD7">
        <w:rPr>
          <w:rFonts w:eastAsia="楷体"/>
        </w:rPr>
        <w:object w:dxaOrig="19740" w:dyaOrig="12210" w14:anchorId="026D5C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pt;height:252.5pt" o:ole="">
            <v:imagedata r:id="rId8" o:title=""/>
          </v:shape>
          <o:OLEObject Type="Embed" ProgID="Visio.Drawing.15" ShapeID="_x0000_i1025" DrawAspect="Content" ObjectID="_1802939798" r:id="rId9"/>
        </w:object>
      </w:r>
    </w:p>
    <w:p w14:paraId="366B74E0" w14:textId="77777777" w:rsidR="00DF7A4D" w:rsidRPr="004D0DD7" w:rsidRDefault="004B2FEA" w:rsidP="000C2D79">
      <w:pPr>
        <w:snapToGrid w:val="0"/>
        <w:spacing w:line="360" w:lineRule="auto"/>
        <w:jc w:val="center"/>
        <w:rPr>
          <w:rFonts w:eastAsia="楷体"/>
          <w:sz w:val="24"/>
          <w:szCs w:val="24"/>
        </w:rPr>
      </w:pPr>
      <w:r w:rsidRPr="004D0DD7">
        <w:rPr>
          <w:rFonts w:eastAsia="楷体"/>
          <w:sz w:val="24"/>
          <w:szCs w:val="24"/>
        </w:rPr>
        <w:t>图</w:t>
      </w:r>
      <w:r w:rsidRPr="004D0DD7">
        <w:rPr>
          <w:rFonts w:eastAsia="楷体"/>
          <w:sz w:val="24"/>
          <w:szCs w:val="24"/>
        </w:rPr>
        <w:t xml:space="preserve">2-1 </w:t>
      </w:r>
      <w:r w:rsidRPr="004D0DD7">
        <w:rPr>
          <w:rFonts w:eastAsia="楷体"/>
          <w:sz w:val="24"/>
          <w:szCs w:val="24"/>
        </w:rPr>
        <w:t>研究内容</w:t>
      </w:r>
    </w:p>
    <w:p w14:paraId="536F950F" w14:textId="77777777" w:rsidR="00DF7A4D" w:rsidRPr="004D0DD7" w:rsidRDefault="004B2FEA">
      <w:pPr>
        <w:snapToGrid w:val="0"/>
        <w:spacing w:beforeLines="50" w:before="156" w:line="360" w:lineRule="auto"/>
        <w:ind w:firstLineChars="196" w:firstLine="472"/>
        <w:outlineLvl w:val="3"/>
        <w:rPr>
          <w:rFonts w:eastAsia="楷体"/>
          <w:b/>
          <w:sz w:val="24"/>
          <w:szCs w:val="24"/>
        </w:rPr>
      </w:pPr>
      <w:r w:rsidRPr="004D0DD7">
        <w:rPr>
          <w:rFonts w:eastAsia="楷体"/>
          <w:b/>
          <w:sz w:val="24"/>
          <w:szCs w:val="24"/>
        </w:rPr>
        <w:t>2.1.1</w:t>
      </w:r>
      <w:r w:rsidRPr="004D0DD7">
        <w:rPr>
          <w:rFonts w:eastAsia="楷体"/>
          <w:b/>
          <w:sz w:val="24"/>
          <w:szCs w:val="24"/>
        </w:rPr>
        <w:t>研究内容</w:t>
      </w:r>
      <w:proofErr w:type="gramStart"/>
      <w:r w:rsidRPr="004D0DD7">
        <w:rPr>
          <w:rFonts w:eastAsia="楷体"/>
          <w:b/>
          <w:sz w:val="24"/>
          <w:szCs w:val="24"/>
        </w:rPr>
        <w:t>一</w:t>
      </w:r>
      <w:proofErr w:type="gramEnd"/>
      <w:r w:rsidRPr="004D0DD7">
        <w:rPr>
          <w:rFonts w:eastAsia="楷体"/>
          <w:b/>
          <w:sz w:val="24"/>
          <w:szCs w:val="24"/>
        </w:rPr>
        <w:t>：低轨卫星互联网宽带频谱高效感知技术</w:t>
      </w:r>
    </w:p>
    <w:p w14:paraId="7AB63890"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）次奈奎斯特高效采样架构与快速频谱重构方法</w:t>
      </w:r>
    </w:p>
    <w:p w14:paraId="3BA4DD88"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针对低轨卫星互联网通信系统带宽大、频谱占用率高、频谱动态变化快等特点，突破奈奎斯特采样定理的限制，基于信号特征压缩感知的思路，以感知监测带内信号功率谱等特征信息为出发点，设计采样频率远低于奈奎斯特频率的次奈奎斯特高速采样架构，研究</w:t>
      </w:r>
      <w:proofErr w:type="gramStart"/>
      <w:r w:rsidRPr="004D0DD7">
        <w:rPr>
          <w:rFonts w:eastAsia="楷体"/>
          <w:sz w:val="24"/>
          <w:szCs w:val="24"/>
        </w:rPr>
        <w:t>低计算</w:t>
      </w:r>
      <w:proofErr w:type="gramEnd"/>
      <w:r w:rsidRPr="004D0DD7">
        <w:rPr>
          <w:rFonts w:eastAsia="楷体"/>
          <w:sz w:val="24"/>
          <w:szCs w:val="24"/>
        </w:rPr>
        <w:t>复杂度、频谱快速重构的信号处理方法以及宽带频谱快速重构的性能边界。</w:t>
      </w:r>
    </w:p>
    <w:p w14:paraId="3ED36F91"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w:t>
      </w:r>
      <w:r w:rsidRPr="004D0DD7">
        <w:rPr>
          <w:rFonts w:eastAsia="楷体"/>
          <w:b/>
          <w:bCs/>
          <w:sz w:val="24"/>
          <w:szCs w:val="24"/>
        </w:rPr>
        <w:t>宽带频谱高效感知模块设计</w:t>
      </w:r>
    </w:p>
    <w:p w14:paraId="506BDA40" w14:textId="77777777" w:rsidR="00DF7A4D" w:rsidRPr="004D0DD7" w:rsidRDefault="004B2FEA">
      <w:pPr>
        <w:snapToGrid w:val="0"/>
        <w:spacing w:line="440" w:lineRule="exact"/>
        <w:ind w:firstLineChars="200" w:firstLine="480"/>
        <w:rPr>
          <w:rFonts w:eastAsia="楷体"/>
          <w:sz w:val="24"/>
          <w:szCs w:val="24"/>
        </w:rPr>
      </w:pPr>
      <w:r w:rsidRPr="004D0DD7">
        <w:rPr>
          <w:rFonts w:eastAsia="楷体"/>
          <w:sz w:val="24"/>
          <w:szCs w:val="24"/>
        </w:rPr>
        <w:t>低轨卫星互联网通信系统大带宽频谱特有的动态变化快等特性使得频谱重构问题极具挑战性。为保障宽带快变频谱快速重构方法的理论可行性和实现可行性，探索次奈奎斯特高效采样架构所需的最小采样通道数以及每个采样通道的最小采样频率，通过数值仿真等手段分析信噪比、样本数以及硬件非理想等对卫星通信系统宽带频谱重构性能的影响，并基于</w:t>
      </w:r>
      <w:r w:rsidRPr="004D0DD7">
        <w:rPr>
          <w:rFonts w:eastAsia="楷体"/>
          <w:sz w:val="24"/>
          <w:szCs w:val="24"/>
        </w:rPr>
        <w:t>FPGA</w:t>
      </w:r>
      <w:r w:rsidRPr="004D0DD7">
        <w:rPr>
          <w:rFonts w:eastAsia="楷体"/>
          <w:sz w:val="24"/>
          <w:szCs w:val="24"/>
        </w:rPr>
        <w:t>架构设计宽带频谱高效感知实物验证模块，包含射频信号接收板和多陪集采样板的硬件设计以及基于</w:t>
      </w:r>
      <w:r w:rsidRPr="004D0DD7">
        <w:rPr>
          <w:rFonts w:eastAsia="楷体"/>
          <w:sz w:val="24"/>
          <w:szCs w:val="24"/>
        </w:rPr>
        <w:t>FPGA</w:t>
      </w:r>
      <w:r w:rsidRPr="004D0DD7">
        <w:rPr>
          <w:rFonts w:eastAsia="楷体"/>
          <w:sz w:val="24"/>
          <w:szCs w:val="24"/>
        </w:rPr>
        <w:t>算法设计。</w:t>
      </w:r>
    </w:p>
    <w:p w14:paraId="54A0BB84" w14:textId="77777777" w:rsidR="00DF7A4D" w:rsidRPr="004D0DD7" w:rsidRDefault="004B2FEA">
      <w:pPr>
        <w:snapToGrid w:val="0"/>
        <w:spacing w:beforeLines="50" w:before="156" w:line="360" w:lineRule="auto"/>
        <w:ind w:firstLineChars="196" w:firstLine="472"/>
        <w:outlineLvl w:val="3"/>
        <w:rPr>
          <w:rFonts w:eastAsia="楷体"/>
          <w:b/>
          <w:sz w:val="24"/>
          <w:szCs w:val="24"/>
        </w:rPr>
      </w:pPr>
      <w:r w:rsidRPr="004D0DD7">
        <w:rPr>
          <w:rFonts w:eastAsia="楷体"/>
          <w:b/>
          <w:sz w:val="24"/>
          <w:szCs w:val="24"/>
        </w:rPr>
        <w:t>2.1.2</w:t>
      </w:r>
      <w:r w:rsidRPr="004D0DD7">
        <w:rPr>
          <w:rFonts w:eastAsia="楷体"/>
          <w:b/>
          <w:sz w:val="24"/>
          <w:szCs w:val="24"/>
        </w:rPr>
        <w:t>研究内容二：复杂动态环境下的频谱深度认知与智能决策技术</w:t>
      </w:r>
    </w:p>
    <w:p w14:paraId="354690DE"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）基于海量多元异构数据的卫星知识图谱构建</w:t>
      </w:r>
    </w:p>
    <w:p w14:paraId="6F306D49" w14:textId="77777777" w:rsidR="00DF7A4D" w:rsidRPr="004D0DD7" w:rsidRDefault="004B2FEA">
      <w:pPr>
        <w:snapToGrid w:val="0"/>
        <w:spacing w:line="440" w:lineRule="exact"/>
        <w:ind w:firstLineChars="200" w:firstLine="480"/>
        <w:rPr>
          <w:rFonts w:eastAsia="楷体"/>
          <w:sz w:val="24"/>
          <w:szCs w:val="24"/>
        </w:rPr>
      </w:pPr>
      <w:r w:rsidRPr="004D0DD7">
        <w:rPr>
          <w:rFonts w:eastAsia="楷体"/>
          <w:sz w:val="24"/>
          <w:szCs w:val="24"/>
        </w:rPr>
        <w:t>面向未来非静止巨型星座频谱，不仅涵盖</w:t>
      </w:r>
      <w:r w:rsidRPr="004D0DD7">
        <w:rPr>
          <w:rFonts w:eastAsia="楷体"/>
          <w:sz w:val="24"/>
          <w:szCs w:val="24"/>
        </w:rPr>
        <w:t>7GHz</w:t>
      </w:r>
      <w:r w:rsidRPr="004D0DD7">
        <w:rPr>
          <w:rFonts w:eastAsia="楷体"/>
          <w:sz w:val="24"/>
          <w:szCs w:val="24"/>
        </w:rPr>
        <w:t>以下的</w:t>
      </w:r>
      <w:r w:rsidRPr="004D0DD7">
        <w:rPr>
          <w:rFonts w:eastAsia="楷体"/>
          <w:sz w:val="24"/>
          <w:szCs w:val="24"/>
        </w:rPr>
        <w:t>L</w:t>
      </w:r>
      <w:r w:rsidRPr="004D0DD7">
        <w:rPr>
          <w:rFonts w:eastAsia="楷体"/>
          <w:sz w:val="24"/>
          <w:szCs w:val="24"/>
        </w:rPr>
        <w:t>波段、</w:t>
      </w:r>
      <w:r w:rsidRPr="004D0DD7">
        <w:rPr>
          <w:rFonts w:eastAsia="楷体"/>
          <w:sz w:val="24"/>
          <w:szCs w:val="24"/>
        </w:rPr>
        <w:t>S</w:t>
      </w:r>
      <w:r w:rsidRPr="004D0DD7">
        <w:rPr>
          <w:rFonts w:eastAsia="楷体"/>
          <w:sz w:val="24"/>
          <w:szCs w:val="24"/>
        </w:rPr>
        <w:t>波段和</w:t>
      </w:r>
      <w:r w:rsidRPr="004D0DD7">
        <w:rPr>
          <w:rFonts w:eastAsia="楷体"/>
          <w:sz w:val="24"/>
          <w:szCs w:val="24"/>
        </w:rPr>
        <w:t>C</w:t>
      </w:r>
      <w:r w:rsidRPr="004D0DD7">
        <w:rPr>
          <w:rFonts w:eastAsia="楷体"/>
          <w:sz w:val="24"/>
          <w:szCs w:val="24"/>
        </w:rPr>
        <w:t>波</w:t>
      </w:r>
      <w:r w:rsidRPr="004D0DD7">
        <w:rPr>
          <w:rFonts w:eastAsia="楷体"/>
          <w:sz w:val="24"/>
          <w:szCs w:val="24"/>
        </w:rPr>
        <w:lastRenderedPageBreak/>
        <w:t>段等中、低频段，还包括</w:t>
      </w:r>
      <w:r w:rsidRPr="004D0DD7">
        <w:rPr>
          <w:rFonts w:eastAsia="楷体"/>
          <w:sz w:val="24"/>
          <w:szCs w:val="24"/>
        </w:rPr>
        <w:t>10GHz</w:t>
      </w:r>
      <w:r w:rsidRPr="004D0DD7">
        <w:rPr>
          <w:rFonts w:eastAsia="楷体"/>
          <w:sz w:val="24"/>
          <w:szCs w:val="24"/>
        </w:rPr>
        <w:t>以上</w:t>
      </w:r>
      <w:r w:rsidRPr="004D0DD7">
        <w:rPr>
          <w:rFonts w:eastAsia="楷体"/>
          <w:sz w:val="24"/>
          <w:szCs w:val="24"/>
        </w:rPr>
        <w:t>Ku</w:t>
      </w:r>
      <w:r w:rsidRPr="004D0DD7">
        <w:rPr>
          <w:rFonts w:eastAsia="楷体"/>
          <w:sz w:val="24"/>
          <w:szCs w:val="24"/>
        </w:rPr>
        <w:t>波段、</w:t>
      </w:r>
      <w:r w:rsidRPr="004D0DD7">
        <w:rPr>
          <w:rFonts w:eastAsia="楷体"/>
          <w:sz w:val="24"/>
          <w:szCs w:val="24"/>
        </w:rPr>
        <w:t>Ka</w:t>
      </w:r>
      <w:r w:rsidRPr="004D0DD7">
        <w:rPr>
          <w:rFonts w:eastAsia="楷体"/>
          <w:sz w:val="24"/>
          <w:szCs w:val="24"/>
        </w:rPr>
        <w:t>波段和</w:t>
      </w:r>
      <w:r w:rsidRPr="004D0DD7">
        <w:rPr>
          <w:rFonts w:eastAsia="楷体"/>
          <w:sz w:val="24"/>
          <w:szCs w:val="24"/>
        </w:rPr>
        <w:t>Q/V</w:t>
      </w:r>
      <w:r w:rsidRPr="004D0DD7">
        <w:rPr>
          <w:rFonts w:eastAsia="楷体"/>
          <w:sz w:val="24"/>
          <w:szCs w:val="24"/>
        </w:rPr>
        <w:t>波段等高频段，频段跨度大。此外，多系统在有限空间动态交叠耦合，干扰源种类复杂多样，频谱特征差异不明显，认知难度高。传统的从时域或频域等进行频谱监测，无法实现先验信息匮乏下的多种信号智能识别，且难以深度挖掘和利用频段和业务之间的内在联系。为此，考虑通过融合无线域、政策域、空间域、用户域等海量多元异构数据，构建卫星知识图谱，从而实现频谱数据的深度认知。</w:t>
      </w:r>
    </w:p>
    <w:p w14:paraId="2FDD8527"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w:t>
      </w:r>
      <w:r w:rsidR="00E22902" w:rsidRPr="00E22902">
        <w:rPr>
          <w:rFonts w:eastAsia="楷体" w:hint="eastAsia"/>
          <w:b/>
          <w:sz w:val="24"/>
          <w:szCs w:val="24"/>
        </w:rPr>
        <w:t>基于知识</w:t>
      </w:r>
      <w:r w:rsidR="00A33255">
        <w:rPr>
          <w:rFonts w:eastAsia="楷体" w:hint="eastAsia"/>
          <w:b/>
          <w:sz w:val="24"/>
          <w:szCs w:val="24"/>
        </w:rPr>
        <w:t>嵌入</w:t>
      </w:r>
      <w:r w:rsidR="00E22902" w:rsidRPr="00E22902">
        <w:rPr>
          <w:rFonts w:eastAsia="楷体" w:hint="eastAsia"/>
          <w:b/>
          <w:sz w:val="24"/>
          <w:szCs w:val="24"/>
        </w:rPr>
        <w:t>的频谱态势深度挖掘和利用</w:t>
      </w:r>
    </w:p>
    <w:p w14:paraId="6049F7EA" w14:textId="77777777" w:rsidR="00DF7A4D" w:rsidRPr="004D0DD7" w:rsidRDefault="004B2FEA">
      <w:pPr>
        <w:snapToGrid w:val="0"/>
        <w:spacing w:line="440" w:lineRule="exact"/>
        <w:ind w:firstLineChars="200" w:firstLine="480"/>
        <w:rPr>
          <w:rFonts w:eastAsia="楷体"/>
          <w:sz w:val="24"/>
          <w:szCs w:val="24"/>
        </w:rPr>
      </w:pPr>
      <w:r w:rsidRPr="004D0DD7">
        <w:rPr>
          <w:rFonts w:eastAsia="楷体"/>
          <w:sz w:val="24"/>
          <w:szCs w:val="24"/>
        </w:rPr>
        <w:t>低轨互联网卫星星座系统规模巨大，且轨道具有时变特性，导致干扰源与干扰对象的时空拓扑快速变化，信号传输环境复杂多变。同时，空间互联网卫星星座以卫星移动通信为主要业务，其信道本质是</w:t>
      </w:r>
      <w:proofErr w:type="gramStart"/>
      <w:r w:rsidRPr="004D0DD7">
        <w:rPr>
          <w:rFonts w:eastAsia="楷体"/>
          <w:sz w:val="24"/>
          <w:szCs w:val="24"/>
        </w:rPr>
        <w:t>为随参信道</w:t>
      </w:r>
      <w:proofErr w:type="gramEnd"/>
      <w:r w:rsidRPr="004D0DD7">
        <w:rPr>
          <w:rFonts w:eastAsia="楷体"/>
          <w:sz w:val="24"/>
          <w:szCs w:val="24"/>
        </w:rPr>
        <w:t>，信道参数动态时变。为此，结合实时频谱数据和卫星网络空间参数，构建融合异质多模态信息的</w:t>
      </w:r>
      <w:r w:rsidRPr="004D0DD7">
        <w:rPr>
          <w:rFonts w:eastAsia="楷体"/>
          <w:sz w:val="24"/>
          <w:szCs w:val="24"/>
        </w:rPr>
        <w:t>BERT</w:t>
      </w:r>
      <w:r w:rsidRPr="004D0DD7">
        <w:rPr>
          <w:rFonts w:eastAsia="楷体"/>
          <w:sz w:val="24"/>
          <w:szCs w:val="24"/>
        </w:rPr>
        <w:t>网络卫星干扰预测模型，实现卫星干扰类别、干扰位置，干扰强度和持续时间等状态的推理预测，结合用频规则等相关要求，帮助潜在干扰系统提前采取干扰规避动作，为频谱智能决策提供支撑。</w:t>
      </w:r>
    </w:p>
    <w:p w14:paraId="10B8C88B" w14:textId="77777777" w:rsidR="00DF7A4D" w:rsidRPr="004D0DD7" w:rsidRDefault="004B2FEA">
      <w:pPr>
        <w:snapToGrid w:val="0"/>
        <w:spacing w:beforeLines="50" w:before="156" w:line="360" w:lineRule="auto"/>
        <w:ind w:firstLineChars="196" w:firstLine="472"/>
        <w:outlineLvl w:val="3"/>
        <w:rPr>
          <w:rFonts w:eastAsia="楷体"/>
          <w:b/>
          <w:sz w:val="24"/>
          <w:szCs w:val="24"/>
        </w:rPr>
      </w:pPr>
      <w:r w:rsidRPr="004D0DD7">
        <w:rPr>
          <w:rFonts w:eastAsia="楷体"/>
          <w:b/>
          <w:sz w:val="24"/>
          <w:szCs w:val="24"/>
        </w:rPr>
        <w:t>2.1.3</w:t>
      </w:r>
      <w:r w:rsidRPr="004D0DD7">
        <w:rPr>
          <w:rFonts w:eastAsia="楷体"/>
          <w:b/>
          <w:sz w:val="24"/>
          <w:szCs w:val="24"/>
        </w:rPr>
        <w:t>研究内容三：频谱感知终端原理样机研制与关键技术演示验证</w:t>
      </w:r>
      <w:r w:rsidRPr="004D0DD7">
        <w:rPr>
          <w:rFonts w:eastAsia="楷体"/>
          <w:b/>
          <w:sz w:val="24"/>
          <w:szCs w:val="24"/>
        </w:rPr>
        <w:t xml:space="preserve"> </w:t>
      </w:r>
    </w:p>
    <w:p w14:paraId="1BF22BA1"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）低轨卫星互联网频谱感知终端原理样机研制与信号采集</w:t>
      </w:r>
    </w:p>
    <w:p w14:paraId="34807CA1" w14:textId="77777777" w:rsidR="00DF7A4D" w:rsidRPr="004D0DD7" w:rsidRDefault="004B2FEA">
      <w:pPr>
        <w:snapToGrid w:val="0"/>
        <w:spacing w:line="440" w:lineRule="exact"/>
        <w:ind w:firstLineChars="200" w:firstLine="480"/>
        <w:rPr>
          <w:rFonts w:eastAsia="楷体"/>
          <w:sz w:val="24"/>
          <w:szCs w:val="24"/>
        </w:rPr>
      </w:pPr>
      <w:r w:rsidRPr="004D0DD7">
        <w:rPr>
          <w:rFonts w:eastAsia="楷体"/>
          <w:sz w:val="24"/>
          <w:szCs w:val="24"/>
        </w:rPr>
        <w:t>首先通过实时星历数据获取与分发，突破轨道高精度预报以及轨道误差消除等关键技术，预测得到其他星座卫星的准确位置信息，从而制定出自身系统外卫星的轮询跟踪策略；其次，基于低轨卫星互联网终端的相控阵天线，研究波束成型算法，提高波束跟踪精度，实现在轨星座卫星的波束跟踪与锁定；然后根据低轨卫星互联网星座系统下行信号特点，采用研究内容</w:t>
      </w:r>
      <w:proofErr w:type="gramStart"/>
      <w:r w:rsidRPr="004D0DD7">
        <w:rPr>
          <w:rFonts w:eastAsia="楷体"/>
          <w:sz w:val="24"/>
          <w:szCs w:val="24"/>
        </w:rPr>
        <w:t>一</w:t>
      </w:r>
      <w:proofErr w:type="gramEnd"/>
      <w:r w:rsidRPr="004D0DD7">
        <w:rPr>
          <w:rFonts w:eastAsia="楷体"/>
          <w:sz w:val="24"/>
          <w:szCs w:val="24"/>
        </w:rPr>
        <w:t>“</w:t>
      </w:r>
      <w:r w:rsidRPr="004D0DD7">
        <w:rPr>
          <w:rFonts w:eastAsia="楷体"/>
          <w:sz w:val="24"/>
          <w:szCs w:val="24"/>
        </w:rPr>
        <w:t>低轨卫星互联网宽带频谱高效感知技术</w:t>
      </w:r>
      <w:r w:rsidRPr="004D0DD7">
        <w:rPr>
          <w:rFonts w:eastAsia="楷体"/>
          <w:sz w:val="24"/>
          <w:szCs w:val="24"/>
        </w:rPr>
        <w:t>”</w:t>
      </w:r>
      <w:r w:rsidRPr="004D0DD7">
        <w:rPr>
          <w:rFonts w:eastAsia="楷体"/>
          <w:sz w:val="24"/>
          <w:szCs w:val="24"/>
        </w:rPr>
        <w:t>的研究成果，研制低轨卫星互联网通信与频谱感知一体化终端原理样机，采集真实的低轨卫星互联网星座系统信号，为频谱感知及频谱数据深度挖掘提供数据支撑。</w:t>
      </w:r>
    </w:p>
    <w:p w14:paraId="403A0EB8"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）低轨卫星互联网</w:t>
      </w:r>
      <w:r w:rsidR="00F52D3D" w:rsidRPr="004D0DD7">
        <w:rPr>
          <w:rFonts w:eastAsia="楷体"/>
          <w:b/>
          <w:sz w:val="24"/>
          <w:szCs w:val="24"/>
        </w:rPr>
        <w:t>宽带</w:t>
      </w:r>
      <w:r w:rsidRPr="004D0DD7">
        <w:rPr>
          <w:rFonts w:eastAsia="楷体"/>
          <w:b/>
          <w:sz w:val="24"/>
          <w:szCs w:val="24"/>
        </w:rPr>
        <w:t>频谱高效感知与智能决策关键技术演示验证</w:t>
      </w:r>
    </w:p>
    <w:p w14:paraId="0E5387B5" w14:textId="77777777" w:rsidR="00DF7A4D" w:rsidRPr="004D0DD7" w:rsidRDefault="004B2FEA">
      <w:pPr>
        <w:snapToGrid w:val="0"/>
        <w:spacing w:line="440" w:lineRule="exact"/>
        <w:ind w:firstLineChars="196" w:firstLine="470"/>
        <w:rPr>
          <w:rFonts w:eastAsia="楷体"/>
          <w:b/>
          <w:sz w:val="24"/>
          <w:szCs w:val="24"/>
        </w:rPr>
      </w:pPr>
      <w:r w:rsidRPr="004D0DD7">
        <w:rPr>
          <w:rFonts w:eastAsia="楷体"/>
          <w:sz w:val="24"/>
          <w:szCs w:val="24"/>
        </w:rPr>
        <w:t>基于研制的频谱感知原理样机，依托项目组低轨卫星互联网在</w:t>
      </w:r>
      <w:proofErr w:type="gramStart"/>
      <w:r w:rsidRPr="004D0DD7">
        <w:rPr>
          <w:rFonts w:eastAsia="楷体"/>
          <w:sz w:val="24"/>
          <w:szCs w:val="24"/>
        </w:rPr>
        <w:t>轨试验</w:t>
      </w:r>
      <w:proofErr w:type="gramEnd"/>
      <w:r w:rsidRPr="004D0DD7">
        <w:rPr>
          <w:rFonts w:eastAsia="楷体"/>
          <w:sz w:val="24"/>
          <w:szCs w:val="24"/>
        </w:rPr>
        <w:t>系统，依据研究内容二</w:t>
      </w:r>
      <w:r w:rsidRPr="004D0DD7">
        <w:rPr>
          <w:rFonts w:eastAsia="楷体"/>
          <w:sz w:val="24"/>
          <w:szCs w:val="24"/>
        </w:rPr>
        <w:t>“</w:t>
      </w:r>
      <w:r w:rsidRPr="004D0DD7">
        <w:rPr>
          <w:rFonts w:eastAsia="楷体"/>
          <w:sz w:val="24"/>
          <w:szCs w:val="24"/>
        </w:rPr>
        <w:t>复杂动态环境下的频谱深度认知与智能决策技术</w:t>
      </w:r>
      <w:r w:rsidRPr="004D0DD7">
        <w:rPr>
          <w:rFonts w:eastAsia="楷体"/>
          <w:sz w:val="24"/>
          <w:szCs w:val="24"/>
        </w:rPr>
        <w:t>”</w:t>
      </w:r>
      <w:r w:rsidRPr="004D0DD7">
        <w:rPr>
          <w:rFonts w:eastAsia="楷体"/>
          <w:sz w:val="24"/>
          <w:szCs w:val="24"/>
        </w:rPr>
        <w:t>的成果，设定干扰场景，设计演示验证方案，搭建在轨测试环境，演示验证低轨卫星互联网宽带频谱高效感知与智能决策关键技术。</w:t>
      </w:r>
    </w:p>
    <w:p w14:paraId="3589DC95" w14:textId="77777777" w:rsidR="00DF7A4D" w:rsidRPr="004D0DD7" w:rsidRDefault="004B2FEA" w:rsidP="00B9112E">
      <w:pPr>
        <w:snapToGrid w:val="0"/>
        <w:spacing w:beforeLines="50" w:before="156" w:line="440" w:lineRule="exact"/>
        <w:ind w:firstLineChars="196" w:firstLine="472"/>
        <w:outlineLvl w:val="2"/>
        <w:rPr>
          <w:rFonts w:eastAsia="楷体"/>
          <w:b/>
          <w:bCs/>
          <w:sz w:val="24"/>
          <w:szCs w:val="24"/>
        </w:rPr>
      </w:pPr>
      <w:r w:rsidRPr="004D0DD7">
        <w:rPr>
          <w:rFonts w:eastAsia="楷体"/>
          <w:b/>
          <w:bCs/>
          <w:sz w:val="24"/>
          <w:szCs w:val="24"/>
        </w:rPr>
        <w:t>2.2</w:t>
      </w:r>
      <w:r w:rsidRPr="004D0DD7">
        <w:rPr>
          <w:rFonts w:eastAsia="楷体"/>
          <w:b/>
          <w:bCs/>
          <w:sz w:val="24"/>
          <w:szCs w:val="24"/>
        </w:rPr>
        <w:t>研究目标</w:t>
      </w:r>
    </w:p>
    <w:p w14:paraId="04E011F4"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）构建</w:t>
      </w:r>
      <w:r w:rsidR="00F52D3D" w:rsidRPr="004D0DD7">
        <w:rPr>
          <w:rFonts w:eastAsia="楷体"/>
          <w:b/>
          <w:sz w:val="24"/>
          <w:szCs w:val="24"/>
        </w:rPr>
        <w:t>面向低轨</w:t>
      </w:r>
      <w:r w:rsidRPr="004D0DD7">
        <w:rPr>
          <w:rFonts w:eastAsia="楷体"/>
          <w:b/>
          <w:sz w:val="24"/>
          <w:szCs w:val="24"/>
        </w:rPr>
        <w:t>卫星</w:t>
      </w:r>
      <w:r w:rsidR="00F52D3D" w:rsidRPr="004D0DD7">
        <w:rPr>
          <w:rFonts w:eastAsia="楷体"/>
          <w:b/>
          <w:sz w:val="24"/>
          <w:szCs w:val="24"/>
        </w:rPr>
        <w:t>互联网的宽带</w:t>
      </w:r>
      <w:r w:rsidRPr="004D0DD7">
        <w:rPr>
          <w:rFonts w:eastAsia="楷体"/>
          <w:b/>
          <w:sz w:val="24"/>
          <w:szCs w:val="24"/>
        </w:rPr>
        <w:t>频谱</w:t>
      </w:r>
      <w:r w:rsidR="00F52D3D" w:rsidRPr="004D0DD7">
        <w:rPr>
          <w:rFonts w:eastAsia="楷体"/>
          <w:b/>
          <w:sz w:val="24"/>
          <w:szCs w:val="24"/>
        </w:rPr>
        <w:t>高效</w:t>
      </w:r>
      <w:r w:rsidRPr="004D0DD7">
        <w:rPr>
          <w:rFonts w:eastAsia="楷体"/>
          <w:b/>
          <w:sz w:val="24"/>
          <w:szCs w:val="24"/>
        </w:rPr>
        <w:t>快速感知</w:t>
      </w:r>
      <w:r w:rsidR="00F52D3D" w:rsidRPr="004D0DD7">
        <w:rPr>
          <w:rFonts w:eastAsia="楷体"/>
          <w:b/>
          <w:sz w:val="24"/>
          <w:szCs w:val="24"/>
        </w:rPr>
        <w:t>理论与方法</w:t>
      </w:r>
      <w:r w:rsidR="00F52D3D" w:rsidRPr="004D0DD7">
        <w:rPr>
          <w:rFonts w:eastAsia="楷体"/>
          <w:b/>
          <w:sz w:val="24"/>
          <w:szCs w:val="24"/>
        </w:rPr>
        <w:t xml:space="preserve"> </w:t>
      </w:r>
      <w:r w:rsidR="00F52D3D" w:rsidRPr="004D0DD7">
        <w:rPr>
          <w:rFonts w:eastAsia="楷体"/>
          <w:b/>
          <w:sz w:val="24"/>
          <w:szCs w:val="24"/>
        </w:rPr>
        <w:t>（理论）</w:t>
      </w:r>
    </w:p>
    <w:p w14:paraId="231D7E9B"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lastRenderedPageBreak/>
        <w:t>针对卫星通信系统波束指向变化频繁以及干扰信号持续时间短、变化快、带宽大等现象造成的卫星通信系统频谱的大带宽、快变化等特点，提出远低于奈奎斯特采样频率的数据采样结构，以及相应的</w:t>
      </w:r>
      <w:proofErr w:type="gramStart"/>
      <w:r w:rsidRPr="004D0DD7">
        <w:rPr>
          <w:rFonts w:eastAsia="楷体"/>
          <w:sz w:val="24"/>
          <w:szCs w:val="24"/>
        </w:rPr>
        <w:t>低计算复杂度处理</w:t>
      </w:r>
      <w:proofErr w:type="gramEnd"/>
      <w:r w:rsidRPr="004D0DD7">
        <w:rPr>
          <w:rFonts w:eastAsia="楷体"/>
          <w:sz w:val="24"/>
          <w:szCs w:val="24"/>
        </w:rPr>
        <w:t>算法，实现复杂动态环境下频谱的快速重构，为卫星通信终端智能决策通信拟采用的频点、带宽和极化</w:t>
      </w:r>
      <w:r w:rsidR="00B9112E">
        <w:rPr>
          <w:rFonts w:eastAsia="楷体" w:hint="eastAsia"/>
          <w:sz w:val="24"/>
          <w:szCs w:val="24"/>
        </w:rPr>
        <w:t>方式</w:t>
      </w:r>
      <w:r w:rsidRPr="004D0DD7">
        <w:rPr>
          <w:rFonts w:eastAsia="楷体"/>
          <w:sz w:val="24"/>
          <w:szCs w:val="24"/>
        </w:rPr>
        <w:t>等提供依据。</w:t>
      </w:r>
    </w:p>
    <w:p w14:paraId="3D8EC64B"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）构建基于海量多元异构数据的频谱深度认知和智能决策模型</w:t>
      </w:r>
      <w:r w:rsidR="00F52D3D" w:rsidRPr="004D0DD7">
        <w:rPr>
          <w:rFonts w:eastAsia="楷体"/>
          <w:b/>
          <w:sz w:val="24"/>
          <w:szCs w:val="24"/>
        </w:rPr>
        <w:t xml:space="preserve"> </w:t>
      </w:r>
      <w:r w:rsidR="00F52D3D" w:rsidRPr="004D0DD7">
        <w:rPr>
          <w:rFonts w:eastAsia="楷体"/>
          <w:b/>
          <w:sz w:val="24"/>
          <w:szCs w:val="24"/>
        </w:rPr>
        <w:t>（模型）</w:t>
      </w:r>
    </w:p>
    <w:p w14:paraId="2959F7C0"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针对复杂动态环境下面向全频谱深度认知和高效利用的难题，突破海量异构数据融合推理技术，多模态数据场景下干扰挖掘技术，构建融合无线域信息、空间域信息、业务域信息、政策域信息等海量多元异构数据的卫星领域知识图谱、卫星干扰预测模型，进一步提升卫星互联网频谱深度认知能力，支撑频谱智能决策。</w:t>
      </w:r>
    </w:p>
    <w:p w14:paraId="7B8245AE" w14:textId="77777777" w:rsidR="00B9112E" w:rsidRPr="00B9112E" w:rsidRDefault="00B9112E" w:rsidP="00B9112E">
      <w:pPr>
        <w:snapToGrid w:val="0"/>
        <w:spacing w:line="440" w:lineRule="exact"/>
        <w:ind w:firstLineChars="196" w:firstLine="472"/>
        <w:rPr>
          <w:rFonts w:eastAsia="楷体"/>
          <w:b/>
          <w:sz w:val="24"/>
          <w:szCs w:val="24"/>
        </w:rPr>
      </w:pPr>
      <w:r w:rsidRPr="00B9112E">
        <w:rPr>
          <w:rFonts w:eastAsia="楷体" w:hint="eastAsia"/>
          <w:b/>
          <w:sz w:val="24"/>
          <w:szCs w:val="24"/>
        </w:rPr>
        <w:t>（</w:t>
      </w:r>
      <w:r w:rsidRPr="00B9112E">
        <w:rPr>
          <w:rFonts w:eastAsia="楷体" w:hint="eastAsia"/>
          <w:b/>
          <w:sz w:val="24"/>
          <w:szCs w:val="24"/>
        </w:rPr>
        <w:t>3</w:t>
      </w:r>
      <w:r w:rsidRPr="00B9112E">
        <w:rPr>
          <w:rFonts w:eastAsia="楷体" w:hint="eastAsia"/>
          <w:b/>
          <w:sz w:val="24"/>
          <w:szCs w:val="24"/>
        </w:rPr>
        <w:t>）研制频谱感知终端原理样机并搭建关键技术演示验证环境</w:t>
      </w:r>
      <w:r w:rsidRPr="004D0DD7">
        <w:rPr>
          <w:rFonts w:eastAsia="楷体"/>
          <w:b/>
          <w:sz w:val="24"/>
          <w:szCs w:val="24"/>
        </w:rPr>
        <w:t>（演示验证）</w:t>
      </w:r>
    </w:p>
    <w:p w14:paraId="4FB8289C" w14:textId="77777777" w:rsidR="00DF7A4D" w:rsidRPr="004D0DD7" w:rsidRDefault="00B9112E" w:rsidP="00B9112E">
      <w:pPr>
        <w:snapToGrid w:val="0"/>
        <w:spacing w:line="440" w:lineRule="exact"/>
        <w:ind w:firstLineChars="196" w:firstLine="470"/>
        <w:rPr>
          <w:rFonts w:eastAsia="楷体"/>
          <w:sz w:val="24"/>
          <w:szCs w:val="24"/>
        </w:rPr>
      </w:pPr>
      <w:r w:rsidRPr="00B9112E">
        <w:rPr>
          <w:rFonts w:eastAsia="楷体" w:hint="eastAsia"/>
          <w:sz w:val="24"/>
          <w:szCs w:val="24"/>
        </w:rPr>
        <w:t>依托项目组</w:t>
      </w:r>
      <w:r>
        <w:rPr>
          <w:rFonts w:eastAsia="楷体" w:hint="eastAsia"/>
          <w:sz w:val="24"/>
          <w:szCs w:val="24"/>
        </w:rPr>
        <w:t>银河</w:t>
      </w:r>
      <w:r>
        <w:rPr>
          <w:rFonts w:eastAsia="楷体"/>
          <w:sz w:val="24"/>
          <w:szCs w:val="24"/>
        </w:rPr>
        <w:t>航天公司的</w:t>
      </w:r>
      <w:r w:rsidRPr="00B9112E">
        <w:rPr>
          <w:rFonts w:eastAsia="楷体" w:hint="eastAsia"/>
          <w:sz w:val="24"/>
          <w:szCs w:val="24"/>
        </w:rPr>
        <w:t>低轨卫星互联网在</w:t>
      </w:r>
      <w:proofErr w:type="gramStart"/>
      <w:r w:rsidRPr="00B9112E">
        <w:rPr>
          <w:rFonts w:eastAsia="楷体" w:hint="eastAsia"/>
          <w:sz w:val="24"/>
          <w:szCs w:val="24"/>
        </w:rPr>
        <w:t>轨试验</w:t>
      </w:r>
      <w:proofErr w:type="gramEnd"/>
      <w:r w:rsidRPr="00B9112E">
        <w:rPr>
          <w:rFonts w:eastAsia="楷体" w:hint="eastAsia"/>
          <w:sz w:val="24"/>
          <w:szCs w:val="24"/>
        </w:rPr>
        <w:t>系统，搭建在轨测试环境，验证低轨卫星互联网宽带频谱高效感知与智能决策关键技术，推动项目成果的工程应用。</w:t>
      </w:r>
    </w:p>
    <w:p w14:paraId="66FAC103" w14:textId="77777777" w:rsidR="00DF7A4D" w:rsidRPr="004D0DD7" w:rsidRDefault="004B2FEA">
      <w:pPr>
        <w:snapToGrid w:val="0"/>
        <w:spacing w:line="440" w:lineRule="exact"/>
        <w:ind w:firstLineChars="196" w:firstLine="472"/>
        <w:outlineLvl w:val="2"/>
        <w:rPr>
          <w:rFonts w:eastAsia="楷体"/>
          <w:b/>
          <w:bCs/>
          <w:sz w:val="24"/>
          <w:szCs w:val="24"/>
        </w:rPr>
      </w:pPr>
      <w:r w:rsidRPr="004D0DD7">
        <w:rPr>
          <w:rFonts w:eastAsia="楷体"/>
          <w:b/>
          <w:bCs/>
          <w:sz w:val="24"/>
          <w:szCs w:val="24"/>
        </w:rPr>
        <w:t>2.3</w:t>
      </w:r>
      <w:r w:rsidRPr="004D0DD7">
        <w:rPr>
          <w:rFonts w:eastAsia="楷体"/>
          <w:b/>
          <w:bCs/>
          <w:sz w:val="24"/>
          <w:szCs w:val="24"/>
        </w:rPr>
        <w:t>拟解决关键科学问题</w:t>
      </w:r>
    </w:p>
    <w:p w14:paraId="3CCB6FD9" w14:textId="77777777" w:rsidR="00DF7A4D" w:rsidRPr="004D0DD7" w:rsidRDefault="004B2FEA">
      <w:pPr>
        <w:snapToGrid w:val="0"/>
        <w:spacing w:line="440" w:lineRule="exact"/>
        <w:ind w:firstLineChars="196" w:firstLine="472"/>
        <w:rPr>
          <w:rFonts w:eastAsia="楷体"/>
          <w:b/>
          <w:color w:val="FF0000"/>
          <w:sz w:val="24"/>
          <w:szCs w:val="24"/>
        </w:rPr>
      </w:pPr>
      <w:r w:rsidRPr="004D0DD7">
        <w:rPr>
          <w:rFonts w:eastAsia="楷体"/>
          <w:b/>
          <w:sz w:val="24"/>
          <w:szCs w:val="24"/>
        </w:rPr>
        <w:t>关键科学问题</w:t>
      </w:r>
      <w:r w:rsidRPr="004D0DD7">
        <w:rPr>
          <w:rFonts w:eastAsia="楷体"/>
          <w:b/>
          <w:sz w:val="24"/>
          <w:szCs w:val="24"/>
        </w:rPr>
        <w:t>1</w:t>
      </w:r>
      <w:r w:rsidRPr="004D0DD7">
        <w:rPr>
          <w:rFonts w:eastAsia="楷体"/>
          <w:b/>
          <w:sz w:val="24"/>
          <w:szCs w:val="24"/>
        </w:rPr>
        <w:t>：大带宽频谱的压缩采样与重构机理</w:t>
      </w:r>
    </w:p>
    <w:p w14:paraId="638EB6EA"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如何突破奈奎斯特采样定理的限制，利用次奈奎斯特采样频率完成对大宽带频谱的监测是</w:t>
      </w:r>
      <w:r w:rsidR="00B9112E">
        <w:rPr>
          <w:rFonts w:eastAsia="楷体" w:hint="eastAsia"/>
          <w:sz w:val="24"/>
          <w:szCs w:val="24"/>
        </w:rPr>
        <w:t>本项目</w:t>
      </w:r>
      <w:r w:rsidRPr="004D0DD7">
        <w:rPr>
          <w:rFonts w:eastAsia="楷体"/>
          <w:sz w:val="24"/>
          <w:szCs w:val="24"/>
        </w:rPr>
        <w:t>需要解决的</w:t>
      </w:r>
      <w:r w:rsidR="00B9112E">
        <w:rPr>
          <w:rFonts w:eastAsia="楷体" w:hint="eastAsia"/>
          <w:sz w:val="24"/>
          <w:szCs w:val="24"/>
        </w:rPr>
        <w:t>一个</w:t>
      </w:r>
      <w:r w:rsidRPr="004D0DD7">
        <w:rPr>
          <w:rFonts w:eastAsia="楷体"/>
          <w:sz w:val="24"/>
          <w:szCs w:val="24"/>
        </w:rPr>
        <w:t>关键科学问题。针对该问题，本项目拟基于信号特征压缩感知的思路，以感知监测频带内信号</w:t>
      </w:r>
      <w:proofErr w:type="gramStart"/>
      <w:r w:rsidRPr="004D0DD7">
        <w:rPr>
          <w:rFonts w:eastAsia="楷体"/>
          <w:sz w:val="24"/>
          <w:szCs w:val="24"/>
        </w:rPr>
        <w:t>的空频参数</w:t>
      </w:r>
      <w:proofErr w:type="gramEnd"/>
      <w:r w:rsidRPr="004D0DD7">
        <w:rPr>
          <w:rFonts w:eastAsia="楷体"/>
          <w:sz w:val="24"/>
          <w:szCs w:val="24"/>
        </w:rPr>
        <w:t>和功率谱等信号特征信息为出发点，设计匹配卫星通信系统频谱特点的压缩采样结构以及快速频谱感知算法。</w:t>
      </w:r>
    </w:p>
    <w:p w14:paraId="750C1C1A" w14:textId="77777777" w:rsidR="00DF7A4D" w:rsidRPr="004D0DD7" w:rsidRDefault="004B2FEA">
      <w:pPr>
        <w:snapToGrid w:val="0"/>
        <w:spacing w:line="440" w:lineRule="exact"/>
        <w:ind w:firstLineChars="196" w:firstLine="472"/>
        <w:rPr>
          <w:rFonts w:eastAsia="楷体"/>
          <w:b/>
          <w:sz w:val="24"/>
          <w:szCs w:val="24"/>
        </w:rPr>
      </w:pPr>
      <w:r w:rsidRPr="004D0DD7">
        <w:rPr>
          <w:rFonts w:eastAsia="楷体"/>
          <w:b/>
          <w:sz w:val="24"/>
          <w:szCs w:val="24"/>
        </w:rPr>
        <w:t>关键科学问题</w:t>
      </w:r>
      <w:r w:rsidRPr="004D0DD7">
        <w:rPr>
          <w:rFonts w:eastAsia="楷体"/>
          <w:b/>
          <w:sz w:val="24"/>
          <w:szCs w:val="24"/>
        </w:rPr>
        <w:t>2</w:t>
      </w:r>
      <w:r w:rsidRPr="004D0DD7">
        <w:rPr>
          <w:rFonts w:eastAsia="楷体"/>
          <w:b/>
          <w:sz w:val="24"/>
          <w:szCs w:val="24"/>
        </w:rPr>
        <w:t>：复杂动态环境下的频谱深度认知与智能决策机理</w:t>
      </w:r>
    </w:p>
    <w:p w14:paraId="6C9EFD44" w14:textId="77777777" w:rsidR="00DF7A4D" w:rsidRPr="004D0DD7" w:rsidRDefault="00B9112E">
      <w:pPr>
        <w:snapToGrid w:val="0"/>
        <w:spacing w:line="440" w:lineRule="exact"/>
        <w:ind w:firstLineChars="196" w:firstLine="470"/>
        <w:rPr>
          <w:rFonts w:eastAsia="楷体"/>
          <w:sz w:val="24"/>
          <w:szCs w:val="24"/>
        </w:rPr>
      </w:pPr>
      <w:r w:rsidRPr="00B9112E">
        <w:rPr>
          <w:rFonts w:eastAsia="楷体" w:hint="eastAsia"/>
          <w:sz w:val="24"/>
          <w:szCs w:val="24"/>
        </w:rPr>
        <w:t>如何实现复杂动态环境下面向全频谱的深度认知和高效利用是本项目需要解决的</w:t>
      </w:r>
      <w:r>
        <w:rPr>
          <w:rFonts w:eastAsia="楷体" w:hint="eastAsia"/>
          <w:sz w:val="24"/>
          <w:szCs w:val="24"/>
        </w:rPr>
        <w:t>另</w:t>
      </w:r>
      <w:r>
        <w:rPr>
          <w:rFonts w:eastAsia="楷体"/>
          <w:sz w:val="24"/>
          <w:szCs w:val="24"/>
        </w:rPr>
        <w:t>一个</w:t>
      </w:r>
      <w:r w:rsidRPr="00B9112E">
        <w:rPr>
          <w:rFonts w:eastAsia="楷体" w:hint="eastAsia"/>
          <w:sz w:val="24"/>
          <w:szCs w:val="24"/>
        </w:rPr>
        <w:t>关键科学问题。未来的非静止巨型星座频谱不仅涵盖</w:t>
      </w:r>
      <w:r w:rsidRPr="00B9112E">
        <w:rPr>
          <w:rFonts w:eastAsia="楷体" w:hint="eastAsia"/>
          <w:sz w:val="24"/>
          <w:szCs w:val="24"/>
        </w:rPr>
        <w:t>7GHz</w:t>
      </w:r>
      <w:r w:rsidRPr="00B9112E">
        <w:rPr>
          <w:rFonts w:eastAsia="楷体" w:hint="eastAsia"/>
          <w:sz w:val="24"/>
          <w:szCs w:val="24"/>
        </w:rPr>
        <w:t>以下的</w:t>
      </w:r>
      <w:r w:rsidRPr="00B9112E">
        <w:rPr>
          <w:rFonts w:eastAsia="楷体" w:hint="eastAsia"/>
          <w:sz w:val="24"/>
          <w:szCs w:val="24"/>
        </w:rPr>
        <w:t>L</w:t>
      </w:r>
      <w:r w:rsidRPr="00B9112E">
        <w:rPr>
          <w:rFonts w:eastAsia="楷体" w:hint="eastAsia"/>
          <w:sz w:val="24"/>
          <w:szCs w:val="24"/>
        </w:rPr>
        <w:t>波段、</w:t>
      </w:r>
      <w:r w:rsidRPr="00B9112E">
        <w:rPr>
          <w:rFonts w:eastAsia="楷体" w:hint="eastAsia"/>
          <w:sz w:val="24"/>
          <w:szCs w:val="24"/>
        </w:rPr>
        <w:t>S</w:t>
      </w:r>
      <w:r w:rsidRPr="00B9112E">
        <w:rPr>
          <w:rFonts w:eastAsia="楷体" w:hint="eastAsia"/>
          <w:sz w:val="24"/>
          <w:szCs w:val="24"/>
        </w:rPr>
        <w:t>波段和</w:t>
      </w:r>
      <w:r w:rsidRPr="00B9112E">
        <w:rPr>
          <w:rFonts w:eastAsia="楷体" w:hint="eastAsia"/>
          <w:sz w:val="24"/>
          <w:szCs w:val="24"/>
        </w:rPr>
        <w:t>C</w:t>
      </w:r>
      <w:r w:rsidRPr="00B9112E">
        <w:rPr>
          <w:rFonts w:eastAsia="楷体" w:hint="eastAsia"/>
          <w:sz w:val="24"/>
          <w:szCs w:val="24"/>
        </w:rPr>
        <w:t>波段等中、低频段，还包括</w:t>
      </w:r>
      <w:r w:rsidRPr="00B9112E">
        <w:rPr>
          <w:rFonts w:eastAsia="楷体" w:hint="eastAsia"/>
          <w:sz w:val="24"/>
          <w:szCs w:val="24"/>
        </w:rPr>
        <w:t>10GHz</w:t>
      </w:r>
      <w:r w:rsidRPr="00B9112E">
        <w:rPr>
          <w:rFonts w:eastAsia="楷体" w:hint="eastAsia"/>
          <w:sz w:val="24"/>
          <w:szCs w:val="24"/>
        </w:rPr>
        <w:t>以上的</w:t>
      </w:r>
      <w:r w:rsidRPr="00B9112E">
        <w:rPr>
          <w:rFonts w:eastAsia="楷体" w:hint="eastAsia"/>
          <w:sz w:val="24"/>
          <w:szCs w:val="24"/>
        </w:rPr>
        <w:t>Ku</w:t>
      </w:r>
      <w:r w:rsidRPr="00B9112E">
        <w:rPr>
          <w:rFonts w:eastAsia="楷体" w:hint="eastAsia"/>
          <w:sz w:val="24"/>
          <w:szCs w:val="24"/>
        </w:rPr>
        <w:t>波段、</w:t>
      </w:r>
      <w:r w:rsidRPr="00B9112E">
        <w:rPr>
          <w:rFonts w:eastAsia="楷体" w:hint="eastAsia"/>
          <w:sz w:val="24"/>
          <w:szCs w:val="24"/>
        </w:rPr>
        <w:t>Ka</w:t>
      </w:r>
      <w:r w:rsidRPr="00B9112E">
        <w:rPr>
          <w:rFonts w:eastAsia="楷体" w:hint="eastAsia"/>
          <w:sz w:val="24"/>
          <w:szCs w:val="24"/>
        </w:rPr>
        <w:t>波段和</w:t>
      </w:r>
      <w:r w:rsidRPr="00B9112E">
        <w:rPr>
          <w:rFonts w:eastAsia="楷体" w:hint="eastAsia"/>
          <w:sz w:val="24"/>
          <w:szCs w:val="24"/>
        </w:rPr>
        <w:t>Q/V</w:t>
      </w:r>
      <w:r w:rsidRPr="00B9112E">
        <w:rPr>
          <w:rFonts w:eastAsia="楷体" w:hint="eastAsia"/>
          <w:sz w:val="24"/>
          <w:szCs w:val="24"/>
        </w:rPr>
        <w:t>波段等高频段，频段跨度大、认知难度高，传统的从时域或频域等进行频谱监测和信号识别的方法难以深度挖掘和利用频段和业务之间的内在联系。同时，多系统在有限空间存在动态交叠耦合、干扰源种类复杂多样、频谱特征差异不明显等突出问题，传统信号识别方法无法在先验信息匮乏下的情况下实现多种信号的智能识别。为此，本项目拟通过对星座的时间分布、空间构型、以及频率使用</w:t>
      </w:r>
      <w:r w:rsidRPr="00B9112E">
        <w:rPr>
          <w:rFonts w:eastAsia="楷体" w:hint="eastAsia"/>
          <w:sz w:val="24"/>
          <w:szCs w:val="24"/>
        </w:rPr>
        <w:lastRenderedPageBreak/>
        <w:t>覆盖的联合分析，并将结果反馈系统进行智能决策，设计满足</w:t>
      </w:r>
      <w:proofErr w:type="gramStart"/>
      <w:r w:rsidRPr="00B9112E">
        <w:rPr>
          <w:rFonts w:eastAsia="楷体" w:hint="eastAsia"/>
          <w:sz w:val="24"/>
          <w:szCs w:val="24"/>
        </w:rPr>
        <w:t>频轨资源</w:t>
      </w:r>
      <w:proofErr w:type="gramEnd"/>
      <w:r w:rsidRPr="00B9112E">
        <w:rPr>
          <w:rFonts w:eastAsia="楷体" w:hint="eastAsia"/>
          <w:sz w:val="24"/>
          <w:szCs w:val="24"/>
        </w:rPr>
        <w:t>智能共存、卫星频谱使用高效评估的算法。</w:t>
      </w:r>
      <w:r w:rsidR="004B2FEA" w:rsidRPr="004D0DD7">
        <w:rPr>
          <w:rFonts w:eastAsia="楷体"/>
          <w:sz w:val="24"/>
          <w:szCs w:val="24"/>
        </w:rPr>
        <w:t>。</w:t>
      </w:r>
    </w:p>
    <w:p w14:paraId="2A67023B" w14:textId="77777777" w:rsidR="00DF7A4D" w:rsidRPr="004D0DD7" w:rsidRDefault="004B2FEA" w:rsidP="00B81D5B">
      <w:pPr>
        <w:snapToGrid w:val="0"/>
        <w:spacing w:beforeLines="50" w:before="156" w:line="440" w:lineRule="exact"/>
        <w:ind w:firstLineChars="196" w:firstLine="472"/>
        <w:outlineLvl w:val="1"/>
        <w:rPr>
          <w:rFonts w:eastAsia="楷体"/>
          <w:b/>
          <w:sz w:val="24"/>
          <w:szCs w:val="24"/>
        </w:rPr>
      </w:pPr>
      <w:r w:rsidRPr="004D0DD7">
        <w:rPr>
          <w:rFonts w:eastAsia="楷体"/>
          <w:b/>
          <w:color w:val="0070C0"/>
          <w:sz w:val="24"/>
          <w:szCs w:val="24"/>
        </w:rPr>
        <w:t>3</w:t>
      </w:r>
      <w:r w:rsidRPr="004D0DD7">
        <w:rPr>
          <w:rFonts w:eastAsia="楷体"/>
          <w:b/>
          <w:color w:val="0070C0"/>
          <w:sz w:val="24"/>
          <w:szCs w:val="24"/>
        </w:rPr>
        <w:t>．拟采取的研究方案及可行性分析</w:t>
      </w:r>
      <w:r w:rsidRPr="004D0DD7">
        <w:rPr>
          <w:rFonts w:eastAsia="楷体"/>
          <w:color w:val="0070C0"/>
          <w:sz w:val="24"/>
          <w:szCs w:val="24"/>
        </w:rPr>
        <w:t>（</w:t>
      </w:r>
      <w:r w:rsidRPr="004D0DD7">
        <w:rPr>
          <w:rFonts w:eastAsia="楷体"/>
          <w:color w:val="4F81BD" w:themeColor="accent1"/>
          <w:sz w:val="24"/>
          <w:szCs w:val="24"/>
        </w:rPr>
        <w:t>包括研究方法、技术路线、实验手段、关键技术等说明）；</w:t>
      </w:r>
    </w:p>
    <w:p w14:paraId="4CCD53E5" w14:textId="77777777" w:rsidR="00DF7A4D" w:rsidRPr="004D0DD7" w:rsidRDefault="004B2FEA">
      <w:pPr>
        <w:snapToGrid w:val="0"/>
        <w:spacing w:line="440" w:lineRule="exact"/>
        <w:ind w:firstLineChars="196" w:firstLine="472"/>
        <w:outlineLvl w:val="2"/>
        <w:rPr>
          <w:rFonts w:eastAsia="楷体"/>
          <w:b/>
          <w:bCs/>
          <w:sz w:val="24"/>
          <w:szCs w:val="24"/>
        </w:rPr>
      </w:pPr>
      <w:r w:rsidRPr="004D0DD7">
        <w:rPr>
          <w:rFonts w:eastAsia="楷体"/>
          <w:b/>
          <w:bCs/>
          <w:sz w:val="24"/>
          <w:szCs w:val="24"/>
        </w:rPr>
        <w:t>3.1</w:t>
      </w:r>
      <w:r w:rsidRPr="004D0DD7">
        <w:rPr>
          <w:rFonts w:eastAsia="楷体"/>
          <w:b/>
          <w:bCs/>
          <w:sz w:val="24"/>
          <w:szCs w:val="24"/>
        </w:rPr>
        <w:t>研究方案</w:t>
      </w:r>
    </w:p>
    <w:p w14:paraId="7C185673"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本项目的研究方案与技术路线如图</w:t>
      </w:r>
      <w:r w:rsidRPr="004D0DD7">
        <w:rPr>
          <w:rFonts w:eastAsia="楷体"/>
          <w:sz w:val="24"/>
          <w:szCs w:val="24"/>
        </w:rPr>
        <w:t>3-1</w:t>
      </w:r>
      <w:r w:rsidRPr="004D0DD7">
        <w:rPr>
          <w:rFonts w:eastAsia="楷体"/>
          <w:sz w:val="24"/>
          <w:szCs w:val="24"/>
        </w:rPr>
        <w:t>所示。在次奈奎斯特采样架构下，基于多陪集压缩采样方法，完成快速频谱重构算法在</w:t>
      </w:r>
      <w:r w:rsidRPr="004D0DD7">
        <w:rPr>
          <w:rFonts w:eastAsia="楷体"/>
          <w:sz w:val="24"/>
          <w:szCs w:val="24"/>
        </w:rPr>
        <w:t>FPGA</w:t>
      </w:r>
      <w:r w:rsidRPr="004D0DD7">
        <w:rPr>
          <w:rFonts w:eastAsia="楷体"/>
          <w:sz w:val="24"/>
          <w:szCs w:val="24"/>
        </w:rPr>
        <w:t>上的实现，然后对海量频谱感知数据进行知识图谱构建，设计异质多模态</w:t>
      </w:r>
      <w:r w:rsidRPr="00B9112E">
        <w:rPr>
          <w:rFonts w:eastAsia="楷体" w:hint="eastAsia"/>
          <w:sz w:val="24"/>
          <w:szCs w:val="24"/>
        </w:rPr>
        <w:t>数据来源</w:t>
      </w:r>
      <w:r w:rsidR="0047795C" w:rsidRPr="00B9112E">
        <w:rPr>
          <w:rFonts w:eastAsia="楷体"/>
          <w:sz w:val="24"/>
          <w:szCs w:val="24"/>
        </w:rPr>
        <w:t>的</w:t>
      </w:r>
      <w:r w:rsidRPr="00B9112E">
        <w:rPr>
          <w:rFonts w:eastAsia="楷体"/>
          <w:sz w:val="24"/>
          <w:szCs w:val="24"/>
        </w:rPr>
        <w:t>卫星干扰预测模型，完成频谱态势评估及干扰规避决策建议，最后</w:t>
      </w:r>
      <w:r w:rsidRPr="00B9112E">
        <w:rPr>
          <w:rFonts w:eastAsia="楷体" w:hint="eastAsia"/>
          <w:sz w:val="24"/>
          <w:szCs w:val="24"/>
        </w:rPr>
        <w:t>依托项目组银河航天</w:t>
      </w:r>
      <w:r w:rsidR="0047795C" w:rsidRPr="00B9112E">
        <w:rPr>
          <w:rFonts w:eastAsia="楷体"/>
          <w:sz w:val="24"/>
          <w:szCs w:val="24"/>
        </w:rPr>
        <w:t>公司</w:t>
      </w:r>
      <w:r w:rsidRPr="00B9112E">
        <w:rPr>
          <w:rFonts w:eastAsia="楷体" w:hint="eastAsia"/>
          <w:sz w:val="24"/>
          <w:szCs w:val="24"/>
        </w:rPr>
        <w:t>低轨卫星互联网在轨实验系统</w:t>
      </w:r>
      <w:r w:rsidRPr="00B9112E">
        <w:rPr>
          <w:rFonts w:eastAsia="楷体"/>
          <w:sz w:val="24"/>
          <w:szCs w:val="24"/>
        </w:rPr>
        <w:t>，搭建演示测试环境，开发宽带频谱感</w:t>
      </w:r>
      <w:r w:rsidRPr="004D0DD7">
        <w:rPr>
          <w:rFonts w:eastAsia="楷体"/>
          <w:sz w:val="24"/>
          <w:szCs w:val="24"/>
        </w:rPr>
        <w:t>知样机，对频谱感知效率和智能决策精度等关键技术进行验证。</w:t>
      </w:r>
    </w:p>
    <w:p w14:paraId="4CB966F3" w14:textId="77777777" w:rsidR="00DF7A4D" w:rsidRPr="004D0DD7" w:rsidRDefault="00B506C1">
      <w:pPr>
        <w:snapToGrid w:val="0"/>
        <w:jc w:val="center"/>
        <w:rPr>
          <w:rFonts w:eastAsia="楷体"/>
          <w:sz w:val="24"/>
          <w:szCs w:val="24"/>
        </w:rPr>
      </w:pPr>
      <w:r w:rsidRPr="004D0DD7">
        <w:rPr>
          <w:rFonts w:eastAsia="楷体"/>
        </w:rPr>
        <w:object w:dxaOrig="19040" w:dyaOrig="21000" w14:anchorId="387DF25F">
          <v:shape id="_x0000_i1026" type="#_x0000_t75" style="width:408.5pt;height:450.5pt" o:ole="">
            <v:imagedata r:id="rId10" o:title=""/>
          </v:shape>
          <o:OLEObject Type="Embed" ProgID="Visio.Drawing.15" ShapeID="_x0000_i1026" DrawAspect="Content" ObjectID="_1802939799" r:id="rId11"/>
        </w:object>
      </w:r>
    </w:p>
    <w:p w14:paraId="7FAF44C7" w14:textId="77777777" w:rsidR="00DF7A4D" w:rsidRPr="004D0DD7" w:rsidRDefault="004B2FEA">
      <w:pPr>
        <w:jc w:val="center"/>
        <w:rPr>
          <w:rFonts w:eastAsia="楷体"/>
          <w:sz w:val="24"/>
          <w:szCs w:val="24"/>
        </w:rPr>
      </w:pPr>
      <w:r w:rsidRPr="004D0DD7">
        <w:rPr>
          <w:rFonts w:eastAsia="楷体"/>
          <w:sz w:val="24"/>
          <w:szCs w:val="24"/>
        </w:rPr>
        <w:t>图</w:t>
      </w:r>
      <w:r w:rsidRPr="004D0DD7">
        <w:rPr>
          <w:rFonts w:eastAsia="楷体"/>
          <w:sz w:val="24"/>
          <w:szCs w:val="24"/>
        </w:rPr>
        <w:t>3-1</w:t>
      </w:r>
      <w:r w:rsidRPr="004D0DD7">
        <w:rPr>
          <w:rFonts w:eastAsia="楷体"/>
          <w:sz w:val="24"/>
          <w:szCs w:val="24"/>
        </w:rPr>
        <w:t>研究方案与技术路线</w:t>
      </w:r>
    </w:p>
    <w:p w14:paraId="01EE7198" w14:textId="77777777" w:rsidR="00DF7A4D" w:rsidRPr="004D0DD7" w:rsidRDefault="004B2FEA">
      <w:pPr>
        <w:snapToGrid w:val="0"/>
        <w:spacing w:line="440" w:lineRule="exact"/>
        <w:ind w:firstLineChars="196" w:firstLine="472"/>
        <w:outlineLvl w:val="3"/>
        <w:rPr>
          <w:rFonts w:eastAsia="楷体"/>
          <w:b/>
          <w:sz w:val="24"/>
          <w:szCs w:val="24"/>
        </w:rPr>
      </w:pPr>
      <w:r w:rsidRPr="004D0DD7">
        <w:rPr>
          <w:rFonts w:eastAsia="楷体"/>
          <w:b/>
          <w:sz w:val="24"/>
          <w:szCs w:val="24"/>
        </w:rPr>
        <w:t>3.1.1</w:t>
      </w:r>
      <w:r w:rsidRPr="004D0DD7">
        <w:rPr>
          <w:rFonts w:eastAsia="楷体"/>
          <w:b/>
          <w:sz w:val="24"/>
          <w:szCs w:val="24"/>
        </w:rPr>
        <w:t>复杂动态环境下无线网络资源感知理论和技术</w:t>
      </w:r>
    </w:p>
    <w:p w14:paraId="33888BE4" w14:textId="77777777" w:rsidR="00DF7A4D" w:rsidRPr="004D0DD7" w:rsidRDefault="004B2FEA">
      <w:pPr>
        <w:snapToGrid w:val="0"/>
        <w:spacing w:beforeLines="50" w:before="156" w:line="360" w:lineRule="auto"/>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）次奈奎斯特采样架构下的快速频谱感知理论与方法</w:t>
      </w:r>
    </w:p>
    <w:p w14:paraId="186B8219" w14:textId="77777777" w:rsidR="00DF7A4D" w:rsidRPr="004D0DD7" w:rsidRDefault="004B2FEA">
      <w:pPr>
        <w:spacing w:line="360" w:lineRule="auto"/>
        <w:rPr>
          <w:rFonts w:eastAsia="楷体"/>
          <w:sz w:val="24"/>
          <w:szCs w:val="24"/>
        </w:rPr>
      </w:pPr>
      <w:r w:rsidRPr="004D0DD7">
        <w:rPr>
          <w:rFonts w:eastAsia="楷体"/>
          <w:sz w:val="24"/>
          <w:szCs w:val="24"/>
        </w:rPr>
        <w:t xml:space="preserve">        </w:t>
      </w:r>
      <w:r w:rsidRPr="004D0DD7">
        <w:rPr>
          <w:rFonts w:eastAsia="楷体"/>
          <w:sz w:val="24"/>
          <w:szCs w:val="24"/>
        </w:rPr>
        <w:t>对卫星通信系统频谱占用情况的精准、快速感知，是卫星终端选择频点、带宽以及极化</w:t>
      </w:r>
      <w:r w:rsidRPr="00FB42EA">
        <w:rPr>
          <w:rFonts w:eastAsia="楷体"/>
          <w:sz w:val="24"/>
          <w:szCs w:val="24"/>
        </w:rPr>
        <w:t>方式等实现频谱高效利用、降低通信干扰的前提。针对目前低轨卫星通信系统频谱的带宽大、占用率高、动态变大等特征，本课题拟在</w:t>
      </w:r>
      <w:ins w:id="4" w:author="*   ..   *" w:date="2022-12-15T22:01:00Z">
        <w:r w:rsidRPr="00FB42EA">
          <w:rPr>
            <w:rFonts w:eastAsia="楷体"/>
            <w:sz w:val="24"/>
            <w:szCs w:val="24"/>
          </w:rPr>
          <w:t>基于多陪集（</w:t>
        </w:r>
        <w:r w:rsidRPr="00FB42EA">
          <w:rPr>
            <w:rFonts w:eastAsia="楷体"/>
            <w:sz w:val="24"/>
            <w:szCs w:val="24"/>
          </w:rPr>
          <w:t>multi-coset</w:t>
        </w:r>
        <w:r w:rsidRPr="00FB42EA">
          <w:rPr>
            <w:rFonts w:eastAsia="楷体"/>
            <w:sz w:val="24"/>
            <w:szCs w:val="24"/>
          </w:rPr>
          <w:t>）的</w:t>
        </w:r>
      </w:ins>
      <w:r w:rsidRPr="00FB42EA">
        <w:rPr>
          <w:rFonts w:eastAsia="楷体"/>
          <w:sz w:val="24"/>
          <w:szCs w:val="24"/>
        </w:rPr>
        <w:t>次奈奎斯特采样架构下，设计</w:t>
      </w:r>
      <w:proofErr w:type="gramStart"/>
      <w:r w:rsidRPr="00FB42EA">
        <w:rPr>
          <w:rFonts w:eastAsia="楷体"/>
          <w:sz w:val="24"/>
          <w:szCs w:val="24"/>
        </w:rPr>
        <w:t>低计算</w:t>
      </w:r>
      <w:proofErr w:type="gramEnd"/>
      <w:r w:rsidRPr="00FB42EA">
        <w:rPr>
          <w:rFonts w:eastAsia="楷体"/>
          <w:sz w:val="24"/>
          <w:szCs w:val="24"/>
        </w:rPr>
        <w:t>复杂度的信号处理方法，实现卫星通信系统频谱的快速感知；深入分析</w:t>
      </w:r>
      <w:ins w:id="5" w:author="*   ..   *" w:date="2022-12-15T22:02:00Z">
        <w:r w:rsidRPr="00FB42EA">
          <w:rPr>
            <w:rFonts w:eastAsia="楷体"/>
            <w:sz w:val="24"/>
            <w:szCs w:val="24"/>
          </w:rPr>
          <w:t>基于</w:t>
        </w:r>
      </w:ins>
      <w:r w:rsidRPr="00FB42EA">
        <w:rPr>
          <w:rFonts w:eastAsia="楷体"/>
          <w:sz w:val="24"/>
          <w:szCs w:val="24"/>
        </w:rPr>
        <w:t>multi-coset</w:t>
      </w:r>
      <w:ins w:id="6" w:author="*   ..   *" w:date="2022-12-15T22:02:00Z">
        <w:r w:rsidRPr="00FB42EA">
          <w:rPr>
            <w:rFonts w:eastAsia="楷体"/>
            <w:sz w:val="24"/>
            <w:szCs w:val="24"/>
          </w:rPr>
          <w:t>的</w:t>
        </w:r>
      </w:ins>
      <w:r w:rsidRPr="00FB42EA">
        <w:rPr>
          <w:rFonts w:eastAsia="楷体"/>
          <w:sz w:val="24"/>
          <w:szCs w:val="24"/>
        </w:rPr>
        <w:t>次奈奎斯特采样架构获得数据与奈奎斯特采样样本之间的联系，深挖</w:t>
      </w:r>
      <w:ins w:id="7" w:author="*   ..   *" w:date="2022-12-15T22:02:00Z">
        <w:r w:rsidRPr="00FB42EA">
          <w:rPr>
            <w:rFonts w:eastAsia="楷体"/>
            <w:sz w:val="24"/>
            <w:szCs w:val="24"/>
          </w:rPr>
          <w:t>基于</w:t>
        </w:r>
      </w:ins>
      <w:r w:rsidRPr="00FB42EA">
        <w:rPr>
          <w:rFonts w:eastAsia="楷体"/>
          <w:sz w:val="24"/>
          <w:szCs w:val="24"/>
        </w:rPr>
        <w:t>multi-coset</w:t>
      </w:r>
      <w:ins w:id="8" w:author="*   ..   *" w:date="2022-12-15T22:02:00Z">
        <w:r w:rsidRPr="00FB42EA">
          <w:rPr>
            <w:rFonts w:eastAsia="楷体"/>
            <w:sz w:val="24"/>
            <w:szCs w:val="24"/>
          </w:rPr>
          <w:t>的次奈奎斯特</w:t>
        </w:r>
      </w:ins>
      <w:r w:rsidRPr="00FB42EA">
        <w:rPr>
          <w:rFonts w:eastAsia="楷体"/>
          <w:sz w:val="24"/>
          <w:szCs w:val="24"/>
        </w:rPr>
        <w:t>采样结构的潜能，探究实现卫星通信系统频谱感知的最低采样频率</w:t>
      </w:r>
      <w:r w:rsidRPr="00FB42EA">
        <w:rPr>
          <w:rFonts w:eastAsia="楷体" w:hint="eastAsia"/>
          <w:sz w:val="24"/>
          <w:szCs w:val="24"/>
        </w:rPr>
        <w:t>条件</w:t>
      </w:r>
      <w:r w:rsidRPr="00FB42EA">
        <w:rPr>
          <w:rFonts w:eastAsia="楷体"/>
          <w:sz w:val="24"/>
          <w:szCs w:val="24"/>
        </w:rPr>
        <w:t>以及实</w:t>
      </w:r>
      <w:r w:rsidRPr="00FB42EA">
        <w:rPr>
          <w:rFonts w:eastAsia="楷体"/>
          <w:sz w:val="24"/>
          <w:szCs w:val="24"/>
        </w:rPr>
        <w:lastRenderedPageBreak/>
        <w:t>现</w:t>
      </w:r>
      <w:proofErr w:type="gramStart"/>
      <w:r w:rsidRPr="00FB42EA">
        <w:rPr>
          <w:rFonts w:eastAsia="楷体"/>
          <w:sz w:val="24"/>
          <w:szCs w:val="24"/>
        </w:rPr>
        <w:t>低计算</w:t>
      </w:r>
      <w:proofErr w:type="gramEnd"/>
      <w:r w:rsidRPr="00FB42EA">
        <w:rPr>
          <w:rFonts w:eastAsia="楷体"/>
          <w:sz w:val="24"/>
          <w:szCs w:val="24"/>
        </w:rPr>
        <w:t>复杂度信号处理算法性能保障的条件。本课题拟提出大监测带宽中非稀疏频谱感知解决方案的内在关系如图</w:t>
      </w:r>
      <w:r w:rsidRPr="00FB42EA">
        <w:rPr>
          <w:rFonts w:eastAsia="楷体"/>
          <w:sz w:val="24"/>
          <w:szCs w:val="24"/>
        </w:rPr>
        <w:t>3-2</w:t>
      </w:r>
      <w:r w:rsidRPr="00FB42EA">
        <w:rPr>
          <w:rFonts w:eastAsia="楷体"/>
          <w:sz w:val="24"/>
          <w:szCs w:val="24"/>
        </w:rPr>
        <w:t>所示。</w:t>
      </w:r>
    </w:p>
    <w:p w14:paraId="6F6AC282" w14:textId="77777777" w:rsidR="00DF7A4D" w:rsidRPr="004D0DD7" w:rsidRDefault="004B2FEA">
      <w:pPr>
        <w:spacing w:line="360" w:lineRule="auto"/>
        <w:jc w:val="center"/>
        <w:rPr>
          <w:rFonts w:eastAsia="楷体"/>
          <w:sz w:val="24"/>
          <w:szCs w:val="24"/>
        </w:rPr>
      </w:pPr>
      <w:r w:rsidRPr="004D0DD7">
        <w:rPr>
          <w:rFonts w:eastAsia="楷体"/>
        </w:rPr>
        <w:object w:dxaOrig="6566" w:dyaOrig="2723" w14:anchorId="52C7E707">
          <v:shape id="_x0000_i1027" type="#_x0000_t75" style="width:328.5pt;height:136pt" o:ole="">
            <v:imagedata r:id="rId12" o:title=""/>
          </v:shape>
          <o:OLEObject Type="Embed" ProgID="Visio.Drawing.15" ShapeID="_x0000_i1027" DrawAspect="Content" ObjectID="_1802939800" r:id="rId13"/>
        </w:object>
      </w:r>
    </w:p>
    <w:p w14:paraId="6DB4F5BA" w14:textId="77777777" w:rsidR="00DF7A4D" w:rsidRPr="004D0DD7" w:rsidRDefault="004B2FEA">
      <w:pPr>
        <w:spacing w:line="360" w:lineRule="auto"/>
        <w:jc w:val="center"/>
        <w:rPr>
          <w:rFonts w:eastAsia="楷体"/>
          <w:sz w:val="24"/>
          <w:szCs w:val="24"/>
        </w:rPr>
      </w:pPr>
      <w:r w:rsidRPr="004D0DD7">
        <w:rPr>
          <w:rFonts w:eastAsia="楷体"/>
          <w:sz w:val="24"/>
          <w:szCs w:val="24"/>
        </w:rPr>
        <w:t>图</w:t>
      </w:r>
      <w:r w:rsidRPr="00FB42EA">
        <w:rPr>
          <w:rFonts w:eastAsia="楷体"/>
          <w:sz w:val="24"/>
          <w:szCs w:val="24"/>
        </w:rPr>
        <w:t>3-2</w:t>
      </w:r>
      <w:r w:rsidRPr="004D0DD7">
        <w:rPr>
          <w:rFonts w:eastAsia="楷体"/>
          <w:sz w:val="24"/>
          <w:szCs w:val="24"/>
        </w:rPr>
        <w:t>大监测带宽中非稀疏频谱感知解决方案的内在关系</w:t>
      </w:r>
    </w:p>
    <w:p w14:paraId="5243CE31" w14:textId="77777777" w:rsidR="00DF7A4D" w:rsidRPr="004D0DD7" w:rsidRDefault="004B2FEA">
      <w:pPr>
        <w:numPr>
          <w:ilvl w:val="0"/>
          <w:numId w:val="3"/>
        </w:numPr>
        <w:spacing w:line="480" w:lineRule="exact"/>
        <w:rPr>
          <w:rFonts w:eastAsia="楷体"/>
          <w:b/>
          <w:bCs/>
          <w:sz w:val="24"/>
          <w:szCs w:val="24"/>
        </w:rPr>
      </w:pPr>
      <w:r w:rsidRPr="004D0DD7">
        <w:rPr>
          <w:rFonts w:eastAsia="楷体"/>
          <w:b/>
          <w:bCs/>
          <w:sz w:val="24"/>
          <w:szCs w:val="24"/>
        </w:rPr>
        <w:t>Multi-coset</w:t>
      </w:r>
      <w:r w:rsidRPr="004D0DD7">
        <w:rPr>
          <w:rFonts w:eastAsia="楷体"/>
          <w:b/>
          <w:bCs/>
          <w:sz w:val="24"/>
          <w:szCs w:val="24"/>
        </w:rPr>
        <w:t>采样方案和信号模型</w:t>
      </w:r>
    </w:p>
    <w:p w14:paraId="0E49FDC1" w14:textId="77777777" w:rsidR="00DF7A4D" w:rsidRPr="004D0DD7" w:rsidRDefault="005F4ED9">
      <w:pPr>
        <w:jc w:val="center"/>
        <w:rPr>
          <w:rFonts w:eastAsia="楷体"/>
          <w:sz w:val="24"/>
          <w:szCs w:val="24"/>
        </w:rPr>
      </w:pPr>
      <w:r>
        <w:rPr>
          <w:rFonts w:eastAsia="楷体"/>
        </w:rPr>
        <w:pict w14:anchorId="59F6D115">
          <v:shape id="_x0000_i1028" type="#_x0000_t75" style="width:425pt;height:130pt">
            <v:imagedata r:id="rId14" o:title=""/>
          </v:shape>
        </w:pict>
      </w:r>
    </w:p>
    <w:p w14:paraId="47988152" w14:textId="77777777" w:rsidR="00DF7A4D" w:rsidRPr="00FB42EA" w:rsidRDefault="004B2FEA">
      <w:pPr>
        <w:spacing w:line="480" w:lineRule="exact"/>
        <w:jc w:val="center"/>
        <w:rPr>
          <w:rFonts w:eastAsia="楷体"/>
        </w:rPr>
      </w:pPr>
      <w:r w:rsidRPr="00FB42EA">
        <w:rPr>
          <w:rFonts w:eastAsia="楷体"/>
        </w:rPr>
        <w:t>图</w:t>
      </w:r>
      <w:r w:rsidRPr="00FB42EA">
        <w:rPr>
          <w:rFonts w:eastAsia="楷体"/>
        </w:rPr>
        <w:t>3-3</w:t>
      </w:r>
      <w:r w:rsidRPr="00FB42EA">
        <w:rPr>
          <w:rFonts w:eastAsia="楷体"/>
        </w:rPr>
        <w:t>多陪集压缩采样方案</w:t>
      </w:r>
    </w:p>
    <w:p w14:paraId="40A60712" w14:textId="77777777" w:rsidR="00DF7A4D" w:rsidRPr="004D0DD7" w:rsidRDefault="004B2FEA">
      <w:pPr>
        <w:spacing w:line="480" w:lineRule="exact"/>
        <w:ind w:firstLineChars="200" w:firstLine="480"/>
        <w:rPr>
          <w:rFonts w:eastAsia="楷体"/>
          <w:sz w:val="24"/>
          <w:szCs w:val="24"/>
        </w:rPr>
      </w:pPr>
      <w:r w:rsidRPr="00FB42EA">
        <w:rPr>
          <w:rFonts w:eastAsia="楷体"/>
          <w:sz w:val="24"/>
          <w:szCs w:val="24"/>
        </w:rPr>
        <w:t>本课题拟采用如图</w:t>
      </w:r>
      <w:r w:rsidRPr="00FB42EA">
        <w:rPr>
          <w:rFonts w:eastAsia="楷体"/>
          <w:sz w:val="24"/>
          <w:szCs w:val="24"/>
        </w:rPr>
        <w:t>3-3</w:t>
      </w:r>
      <w:r w:rsidRPr="00FB42EA">
        <w:rPr>
          <w:rFonts w:eastAsia="楷体"/>
          <w:sz w:val="24"/>
          <w:szCs w:val="24"/>
        </w:rPr>
        <w:t>所示的</w:t>
      </w:r>
      <w:r w:rsidRPr="004D0DD7">
        <w:rPr>
          <w:rFonts w:eastAsia="楷体"/>
          <w:sz w:val="24"/>
          <w:szCs w:val="24"/>
        </w:rPr>
        <w:t>多陪集压缩采样方案，接收天线连接这多条采样通道，每条采样通道有着不同的时延参数，但是所有采样通道的模数转换器件</w:t>
      </w:r>
      <w:r w:rsidRPr="004D0DD7">
        <w:rPr>
          <w:rFonts w:eastAsia="楷体"/>
          <w:sz w:val="24"/>
          <w:szCs w:val="24"/>
        </w:rPr>
        <w:t>(analog-to-digital converter</w:t>
      </w:r>
      <w:r w:rsidRPr="004D0DD7">
        <w:rPr>
          <w:rFonts w:eastAsia="楷体"/>
          <w:sz w:val="24"/>
          <w:szCs w:val="24"/>
        </w:rPr>
        <w:t>，</w:t>
      </w:r>
      <w:r w:rsidRPr="004D0DD7">
        <w:rPr>
          <w:rFonts w:eastAsia="楷体"/>
          <w:sz w:val="24"/>
          <w:szCs w:val="24"/>
        </w:rPr>
        <w:t>ADC)</w:t>
      </w:r>
      <w:r w:rsidRPr="004D0DD7">
        <w:rPr>
          <w:rFonts w:eastAsia="楷体"/>
          <w:sz w:val="24"/>
          <w:szCs w:val="24"/>
        </w:rPr>
        <w:t>具有相同的采样频率。以第</w:t>
      </w:r>
      <w:r w:rsidRPr="004D0DD7">
        <w:rPr>
          <w:rFonts w:eastAsia="楷体"/>
          <w:position w:val="-6"/>
          <w:sz w:val="24"/>
          <w:szCs w:val="24"/>
        </w:rPr>
        <w:object w:dxaOrig="253" w:dyaOrig="219" w14:anchorId="6CBFEECA">
          <v:shape id="_x0000_i1029" type="#_x0000_t75" style="width:12.5pt;height:11pt" o:ole="">
            <v:imagedata r:id="rId15" o:title=""/>
          </v:shape>
          <o:OLEObject Type="Embed" ProgID="Equation.DSMT4" ShapeID="_x0000_i1029" DrawAspect="Content" ObjectID="_1802939801" r:id="rId16"/>
        </w:object>
      </w:r>
      <w:r w:rsidRPr="004D0DD7">
        <w:rPr>
          <w:rFonts w:eastAsia="楷体"/>
          <w:sz w:val="24"/>
          <w:szCs w:val="24"/>
        </w:rPr>
        <w:t>条采样通道为例，它的时延参数为</w:t>
      </w:r>
      <w:r w:rsidRPr="004D0DD7">
        <w:rPr>
          <w:rFonts w:eastAsia="楷体"/>
          <w:position w:val="-12"/>
          <w:sz w:val="24"/>
          <w:szCs w:val="24"/>
        </w:rPr>
        <w:object w:dxaOrig="541" w:dyaOrig="369" w14:anchorId="1A38A542">
          <v:shape id="_x0000_i1030" type="#_x0000_t75" style="width:27pt;height:19pt" o:ole="">
            <v:imagedata r:id="rId17" o:title=""/>
          </v:shape>
          <o:OLEObject Type="Embed" ProgID="Equation.DSMT4" ShapeID="_x0000_i1030" DrawAspect="Content" ObjectID="_1802939802" r:id="rId18"/>
        </w:object>
      </w:r>
      <w:r w:rsidRPr="004D0DD7">
        <w:rPr>
          <w:rFonts w:eastAsia="楷体"/>
          <w:sz w:val="24"/>
          <w:szCs w:val="24"/>
        </w:rPr>
        <w:t>，</w:t>
      </w:r>
      <w:r w:rsidRPr="004D0DD7">
        <w:rPr>
          <w:rFonts w:eastAsia="楷体"/>
          <w:sz w:val="24"/>
          <w:szCs w:val="24"/>
        </w:rPr>
        <w:t>ADC</w:t>
      </w:r>
      <w:r w:rsidRPr="004D0DD7">
        <w:rPr>
          <w:rFonts w:eastAsia="楷体"/>
          <w:sz w:val="24"/>
          <w:szCs w:val="24"/>
        </w:rPr>
        <w:t>的采样率为</w:t>
      </w:r>
      <w:r w:rsidRPr="004D0DD7">
        <w:rPr>
          <w:rFonts w:eastAsia="楷体"/>
          <w:position w:val="-6"/>
          <w:sz w:val="24"/>
          <w:szCs w:val="24"/>
        </w:rPr>
        <w:object w:dxaOrig="438" w:dyaOrig="288" w14:anchorId="0A28A1C8">
          <v:shape id="_x0000_i1031" type="#_x0000_t75" style="width:22pt;height:14.5pt" o:ole="">
            <v:imagedata r:id="rId19" o:title=""/>
          </v:shape>
          <o:OLEObject Type="Embed" ProgID="Equation.DSMT4" ShapeID="_x0000_i1031" DrawAspect="Content" ObjectID="_1802939803" r:id="rId20"/>
        </w:object>
      </w:r>
      <w:r w:rsidRPr="004D0DD7">
        <w:rPr>
          <w:rFonts w:eastAsia="楷体"/>
          <w:sz w:val="24"/>
          <w:szCs w:val="24"/>
        </w:rPr>
        <w:t>，其中</w:t>
      </w:r>
      <w:r w:rsidRPr="004D0DD7">
        <w:rPr>
          <w:rFonts w:eastAsia="楷体"/>
          <w:position w:val="-4"/>
          <w:sz w:val="24"/>
          <w:szCs w:val="24"/>
        </w:rPr>
        <w:object w:dxaOrig="230" w:dyaOrig="253" w14:anchorId="53D33019">
          <v:shape id="_x0000_i1032" type="#_x0000_t75" style="width:11pt;height:12.5pt" o:ole="">
            <v:imagedata r:id="rId21" o:title=""/>
          </v:shape>
          <o:OLEObject Type="Embed" ProgID="Equation.DSMT4" ShapeID="_x0000_i1032" DrawAspect="Content" ObjectID="_1802939804" r:id="rId22"/>
        </w:object>
      </w:r>
      <w:r w:rsidRPr="004D0DD7">
        <w:rPr>
          <w:rFonts w:eastAsia="楷体"/>
          <w:sz w:val="24"/>
          <w:szCs w:val="24"/>
        </w:rPr>
        <w:t>是奈奎斯特采样时间间隔，</w:t>
      </w:r>
      <w:r w:rsidRPr="004D0DD7">
        <w:rPr>
          <w:rFonts w:eastAsia="楷体"/>
          <w:position w:val="-6"/>
          <w:sz w:val="24"/>
          <w:szCs w:val="24"/>
        </w:rPr>
        <w:object w:dxaOrig="288" w:dyaOrig="288" w14:anchorId="67E922FE">
          <v:shape id="_x0000_i1033" type="#_x0000_t75" style="width:14.5pt;height:14.5pt" o:ole="">
            <v:imagedata r:id="rId23" o:title=""/>
          </v:shape>
          <o:OLEObject Type="Embed" ProgID="Equation.DSMT4" ShapeID="_x0000_i1033" DrawAspect="Content" ObjectID="_1802939805" r:id="rId24"/>
        </w:object>
      </w:r>
      <w:r w:rsidRPr="004D0DD7">
        <w:rPr>
          <w:rFonts w:eastAsia="楷体"/>
          <w:sz w:val="24"/>
          <w:szCs w:val="24"/>
        </w:rPr>
        <w:t>是欠采样因子。通常</w:t>
      </w:r>
      <w:r w:rsidRPr="004D0DD7">
        <w:rPr>
          <w:rFonts w:eastAsia="楷体"/>
          <w:position w:val="-12"/>
          <w:sz w:val="24"/>
          <w:szCs w:val="24"/>
        </w:rPr>
        <w:object w:dxaOrig="369" w:dyaOrig="369" w14:anchorId="75F06A66">
          <v:shape id="_x0000_i1034" type="#_x0000_t75" style="width:19pt;height:19pt" o:ole="">
            <v:imagedata r:id="rId25" o:title=""/>
          </v:shape>
          <o:OLEObject Type="Embed" ProgID="Equation.DSMT4" ShapeID="_x0000_i1034" DrawAspect="Content" ObjectID="_1802939806" r:id="rId26"/>
        </w:object>
      </w:r>
      <w:r w:rsidRPr="004D0DD7">
        <w:rPr>
          <w:rFonts w:eastAsia="楷体"/>
          <w:sz w:val="24"/>
          <w:szCs w:val="24"/>
        </w:rPr>
        <w:t>是一个比</w:t>
      </w:r>
      <w:r w:rsidRPr="004D0DD7">
        <w:rPr>
          <w:rFonts w:eastAsia="楷体"/>
          <w:position w:val="-6"/>
          <w:sz w:val="24"/>
          <w:szCs w:val="24"/>
        </w:rPr>
        <w:object w:dxaOrig="288" w:dyaOrig="288" w14:anchorId="232EBC20">
          <v:shape id="_x0000_i1035" type="#_x0000_t75" style="width:14.5pt;height:14.5pt" o:ole="">
            <v:imagedata r:id="rId27" o:title=""/>
          </v:shape>
          <o:OLEObject Type="Embed" ProgID="Equation.DSMT4" ShapeID="_x0000_i1035" DrawAspect="Content" ObjectID="_1802939807" r:id="rId28"/>
        </w:object>
      </w:r>
      <w:r w:rsidRPr="004D0DD7">
        <w:rPr>
          <w:rFonts w:eastAsia="楷体"/>
          <w:sz w:val="24"/>
          <w:szCs w:val="24"/>
        </w:rPr>
        <w:t>小的正整数。在第</w:t>
      </w:r>
      <w:r w:rsidRPr="004D0DD7">
        <w:rPr>
          <w:rFonts w:eastAsia="楷体"/>
          <w:position w:val="-6"/>
          <w:sz w:val="24"/>
          <w:szCs w:val="24"/>
        </w:rPr>
        <w:object w:dxaOrig="150" w:dyaOrig="300" w14:anchorId="52F3CED9">
          <v:shape id="_x0000_i1036" type="#_x0000_t75" style="width:7.5pt;height:15pt" o:ole="">
            <v:imagedata r:id="rId29" o:title=""/>
          </v:shape>
          <o:OLEObject Type="Embed" ProgID="Equation.DSMT4" ShapeID="_x0000_i1036" DrawAspect="Content" ObjectID="_1802939808" r:id="rId30"/>
        </w:object>
      </w:r>
      <w:proofErr w:type="gramStart"/>
      <w:r w:rsidRPr="004D0DD7">
        <w:rPr>
          <w:rFonts w:eastAsia="楷体"/>
          <w:sz w:val="24"/>
          <w:szCs w:val="24"/>
        </w:rPr>
        <w:t>个</w:t>
      </w:r>
      <w:proofErr w:type="gramEnd"/>
      <w:r w:rsidRPr="004D0DD7">
        <w:rPr>
          <w:rFonts w:eastAsia="楷体"/>
          <w:sz w:val="24"/>
          <w:szCs w:val="24"/>
        </w:rPr>
        <w:t>采样时刻，第</w:t>
      </w:r>
      <w:r w:rsidRPr="004D0DD7">
        <w:rPr>
          <w:rFonts w:eastAsia="楷体"/>
          <w:position w:val="-6"/>
          <w:sz w:val="24"/>
          <w:szCs w:val="24"/>
        </w:rPr>
        <w:object w:dxaOrig="253" w:dyaOrig="219" w14:anchorId="6E532FA6">
          <v:shape id="_x0000_i1037" type="#_x0000_t75" style="width:12.5pt;height:11pt" o:ole="">
            <v:imagedata r:id="rId31" o:title=""/>
          </v:shape>
          <o:OLEObject Type="Embed" ProgID="Equation.DSMT4" ShapeID="_x0000_i1037" DrawAspect="Content" ObjectID="_1802939809" r:id="rId32"/>
        </w:object>
      </w:r>
      <w:proofErr w:type="gramStart"/>
      <w:r w:rsidRPr="004D0DD7">
        <w:rPr>
          <w:rFonts w:eastAsia="楷体"/>
          <w:sz w:val="24"/>
          <w:szCs w:val="24"/>
        </w:rPr>
        <w:t>个</w:t>
      </w:r>
      <w:proofErr w:type="gramEnd"/>
      <w:r w:rsidRPr="004D0DD7">
        <w:rPr>
          <w:rFonts w:eastAsia="楷体"/>
          <w:sz w:val="24"/>
          <w:szCs w:val="24"/>
        </w:rPr>
        <w:t>采样通道上的采样信号可以表示为</w:t>
      </w:r>
    </w:p>
    <w:p w14:paraId="3C6A270A" w14:textId="77777777" w:rsidR="00DF7A4D" w:rsidRPr="004D0DD7" w:rsidRDefault="004B2FEA">
      <w:pPr>
        <w:pStyle w:val="MTDisplayEquation"/>
        <w:tabs>
          <w:tab w:val="right" w:pos="8400"/>
        </w:tabs>
        <w:spacing w:line="480" w:lineRule="exact"/>
        <w:ind w:firstLine="482"/>
        <w:rPr>
          <w:rFonts w:ascii="Times New Roman" w:eastAsia="楷体" w:hAnsi="Times New Roman" w:cs="Times New Roman"/>
          <w:sz w:val="24"/>
          <w:szCs w:val="24"/>
        </w:rPr>
      </w:pPr>
      <w:r w:rsidRPr="004D0DD7">
        <w:rPr>
          <w:rFonts w:ascii="Times New Roman" w:eastAsia="楷体" w:hAnsi="Times New Roman" w:cs="Times New Roman"/>
          <w:sz w:val="24"/>
          <w:szCs w:val="24"/>
        </w:rPr>
        <w:tab/>
        <w:t xml:space="preserve">     </w:t>
      </w:r>
      <w:r w:rsidRPr="004D0DD7">
        <w:rPr>
          <w:rFonts w:ascii="Times New Roman" w:eastAsia="楷体" w:hAnsi="Times New Roman" w:cs="Times New Roman"/>
          <w:position w:val="-12"/>
          <w:sz w:val="24"/>
          <w:szCs w:val="24"/>
        </w:rPr>
        <w:object w:dxaOrig="2281" w:dyaOrig="392" w14:anchorId="0857E4D3">
          <v:shape id="_x0000_i1038" type="#_x0000_t75" style="width:114pt;height:19.5pt" o:ole="">
            <v:imagedata r:id="rId33" o:title=""/>
          </v:shape>
          <o:OLEObject Type="Embed" ProgID="Equation.DSMT4" ShapeID="_x0000_i1038" DrawAspect="Content" ObjectID="_1802939810" r:id="rId34"/>
        </w:object>
      </w:r>
      <w:r w:rsidRPr="004D0DD7">
        <w:rPr>
          <w:rFonts w:ascii="Times New Roman" w:eastAsia="楷体" w:hAnsi="Times New Roman" w:cs="Times New Roman"/>
          <w:sz w:val="24"/>
          <w:szCs w:val="24"/>
        </w:rPr>
        <w:tab/>
        <w:t>(1)</w:t>
      </w:r>
    </w:p>
    <w:p w14:paraId="4F687AE1" w14:textId="77777777" w:rsidR="00DF7A4D" w:rsidRPr="004D0DD7" w:rsidRDefault="004B2FEA">
      <w:pPr>
        <w:spacing w:line="480" w:lineRule="exact"/>
        <w:rPr>
          <w:rFonts w:eastAsia="楷体"/>
          <w:sz w:val="24"/>
          <w:szCs w:val="24"/>
        </w:rPr>
      </w:pPr>
      <w:r w:rsidRPr="004D0DD7">
        <w:rPr>
          <w:rFonts w:eastAsia="楷体"/>
          <w:sz w:val="24"/>
          <w:szCs w:val="24"/>
        </w:rPr>
        <w:t>定义</w:t>
      </w:r>
      <w:r w:rsidRPr="004D0DD7">
        <w:rPr>
          <w:rFonts w:eastAsia="楷体"/>
          <w:position w:val="-10"/>
          <w:sz w:val="24"/>
          <w:szCs w:val="24"/>
        </w:rPr>
        <w:object w:dxaOrig="1382" w:dyaOrig="369" w14:anchorId="2EF22D53">
          <v:shape id="_x0000_i1039" type="#_x0000_t75" style="width:69pt;height:19pt" o:ole="">
            <v:imagedata r:id="rId35" o:title=""/>
          </v:shape>
          <o:OLEObject Type="Embed" ProgID="Equation.DSMT4" ShapeID="_x0000_i1039" DrawAspect="Content" ObjectID="_1802939811" r:id="rId36"/>
        </w:object>
      </w:r>
      <w:r w:rsidRPr="004D0DD7">
        <w:rPr>
          <w:rFonts w:eastAsia="楷体"/>
          <w:sz w:val="24"/>
          <w:szCs w:val="24"/>
        </w:rPr>
        <w:t>表示输入信号</w:t>
      </w:r>
      <w:r w:rsidRPr="004D0DD7">
        <w:rPr>
          <w:rFonts w:eastAsia="楷体"/>
          <w:position w:val="-10"/>
          <w:sz w:val="24"/>
          <w:szCs w:val="24"/>
        </w:rPr>
        <w:object w:dxaOrig="461" w:dyaOrig="357" w14:anchorId="1BC1853F">
          <v:shape id="_x0000_i1040" type="#_x0000_t75" style="width:23pt;height:18pt" o:ole="">
            <v:imagedata r:id="rId37" o:title=""/>
          </v:shape>
          <o:OLEObject Type="Embed" ProgID="Equation.DSMT4" ShapeID="_x0000_i1040" DrawAspect="Content" ObjectID="_1802939812" r:id="rId38"/>
        </w:object>
      </w:r>
      <w:r w:rsidRPr="004D0DD7">
        <w:rPr>
          <w:rFonts w:eastAsia="楷体"/>
          <w:sz w:val="24"/>
          <w:szCs w:val="24"/>
        </w:rPr>
        <w:t>的奈奎斯特采样样本，那么</w:t>
      </w:r>
      <w:r w:rsidRPr="004D0DD7">
        <w:rPr>
          <w:rFonts w:eastAsia="楷体"/>
          <w:position w:val="-12"/>
          <w:sz w:val="24"/>
          <w:szCs w:val="24"/>
        </w:rPr>
        <w:object w:dxaOrig="576" w:dyaOrig="369" w14:anchorId="6A218F49">
          <v:shape id="_x0000_i1041" type="#_x0000_t75" style="width:29pt;height:19pt" o:ole="">
            <v:imagedata r:id="rId39" o:title=""/>
          </v:shape>
          <o:OLEObject Type="Embed" ProgID="Equation.DSMT4" ShapeID="_x0000_i1041" DrawAspect="Content" ObjectID="_1802939813" r:id="rId40"/>
        </w:object>
      </w:r>
      <w:r w:rsidRPr="004D0DD7">
        <w:rPr>
          <w:rFonts w:eastAsia="楷体"/>
          <w:sz w:val="24"/>
          <w:szCs w:val="24"/>
        </w:rPr>
        <w:t>可以表示成</w:t>
      </w:r>
      <w:r w:rsidRPr="004D0DD7">
        <w:rPr>
          <w:rFonts w:eastAsia="楷体"/>
          <w:position w:val="-12"/>
          <w:sz w:val="24"/>
          <w:szCs w:val="24"/>
        </w:rPr>
        <w:object w:dxaOrig="1935" w:dyaOrig="369" w14:anchorId="2482D5B6">
          <v:shape id="_x0000_i1042" type="#_x0000_t75" style="width:97pt;height:19pt" o:ole="">
            <v:imagedata r:id="rId41" o:title=""/>
          </v:shape>
          <o:OLEObject Type="Embed" ProgID="Equation.DSMT4" ShapeID="_x0000_i1042" DrawAspect="Content" ObjectID="_1802939814" r:id="rId42"/>
        </w:object>
      </w:r>
      <w:r w:rsidRPr="004D0DD7">
        <w:rPr>
          <w:rFonts w:eastAsia="楷体"/>
          <w:sz w:val="24"/>
          <w:szCs w:val="24"/>
        </w:rPr>
        <w:t>。可以看出，拟采用的多陪集采样架构获得的采样点</w:t>
      </w:r>
      <w:r w:rsidRPr="004D0DD7">
        <w:rPr>
          <w:rFonts w:eastAsia="楷体"/>
          <w:position w:val="-14"/>
          <w:sz w:val="24"/>
          <w:szCs w:val="24"/>
        </w:rPr>
        <w:object w:dxaOrig="1233" w:dyaOrig="403" w14:anchorId="4A4D7A10">
          <v:shape id="_x0000_i1043" type="#_x0000_t75" style="width:61.5pt;height:20pt" o:ole="">
            <v:imagedata r:id="rId43" o:title=""/>
          </v:shape>
          <o:OLEObject Type="Embed" ProgID="Equation.DSMT4" ShapeID="_x0000_i1043" DrawAspect="Content" ObjectID="_1802939815" r:id="rId44"/>
        </w:object>
      </w:r>
      <w:r w:rsidRPr="004D0DD7">
        <w:rPr>
          <w:rFonts w:eastAsia="楷体"/>
          <w:sz w:val="24"/>
          <w:szCs w:val="24"/>
        </w:rPr>
        <w:t>是奈奎斯特采样样本</w:t>
      </w:r>
      <w:r w:rsidRPr="004D0DD7">
        <w:rPr>
          <w:rFonts w:eastAsia="楷体"/>
          <w:position w:val="-12"/>
          <w:sz w:val="24"/>
          <w:szCs w:val="24"/>
        </w:rPr>
        <w:object w:dxaOrig="1002" w:dyaOrig="392" w14:anchorId="19509494">
          <v:shape id="_x0000_i1044" type="#_x0000_t75" style="width:50pt;height:19.5pt" o:ole="">
            <v:imagedata r:id="rId45" o:title=""/>
          </v:shape>
          <o:OLEObject Type="Embed" ProgID="Equation.DSMT4" ShapeID="_x0000_i1044" DrawAspect="Content" ObjectID="_1802939816" r:id="rId46"/>
        </w:object>
      </w:r>
      <w:r w:rsidRPr="004D0DD7">
        <w:rPr>
          <w:rFonts w:eastAsia="楷体"/>
          <w:sz w:val="24"/>
          <w:szCs w:val="24"/>
        </w:rPr>
        <w:t>的一个子集。引入如下定义</w:t>
      </w:r>
      <w:r w:rsidRPr="00FB42EA">
        <w:rPr>
          <w:rFonts w:eastAsia="楷体"/>
          <w:sz w:val="24"/>
          <w:szCs w:val="24"/>
        </w:rPr>
        <w:t>，</w:t>
      </w:r>
    </w:p>
    <w:p w14:paraId="763EF82E" w14:textId="77777777" w:rsidR="00DF7A4D" w:rsidRPr="004D0DD7" w:rsidRDefault="004B2FEA">
      <w:pPr>
        <w:pStyle w:val="MTDisplayEquation"/>
        <w:ind w:firstLine="480"/>
        <w:rPr>
          <w:rFonts w:ascii="Times New Roman" w:eastAsia="楷体" w:hAnsi="Times New Roman" w:cs="Times New Roman"/>
          <w:sz w:val="24"/>
          <w:szCs w:val="24"/>
        </w:rPr>
      </w:pPr>
      <w:r w:rsidRPr="004D0DD7">
        <w:rPr>
          <w:rFonts w:ascii="Times New Roman" w:eastAsia="楷体" w:hAnsi="Times New Roman" w:cs="Times New Roman"/>
          <w:sz w:val="24"/>
          <w:szCs w:val="24"/>
        </w:rPr>
        <w:tab/>
      </w:r>
      <w:r w:rsidRPr="004D0DD7">
        <w:rPr>
          <w:rFonts w:ascii="Times New Roman" w:eastAsia="楷体" w:hAnsi="Times New Roman" w:cs="Times New Roman"/>
          <w:position w:val="-30"/>
          <w:sz w:val="24"/>
          <w:szCs w:val="24"/>
        </w:rPr>
        <w:object w:dxaOrig="5288" w:dyaOrig="726" w14:anchorId="4360A04C">
          <v:shape id="_x0000_i1045" type="#_x0000_t75" style="width:264.5pt;height:36.5pt" o:ole="">
            <v:imagedata r:id="rId47" o:title=""/>
          </v:shape>
          <o:OLEObject Type="Embed" ProgID="Equation.DSMT4" ShapeID="_x0000_i1045" DrawAspect="Content" ObjectID="_1802939817" r:id="rId48"/>
        </w:object>
      </w:r>
      <w:r w:rsidRPr="004D0DD7">
        <w:rPr>
          <w:rFonts w:ascii="Times New Roman" w:eastAsia="楷体" w:hAnsi="Times New Roman" w:cs="Times New Roman"/>
          <w:sz w:val="24"/>
          <w:szCs w:val="24"/>
        </w:rPr>
        <w:tab/>
        <w:t>(2)</w:t>
      </w:r>
    </w:p>
    <w:p w14:paraId="68C3F2DF" w14:textId="77777777" w:rsidR="00DF7A4D" w:rsidRPr="004D0DD7" w:rsidRDefault="004B2FEA">
      <w:pPr>
        <w:spacing w:line="480" w:lineRule="exact"/>
        <w:rPr>
          <w:rFonts w:eastAsia="楷体"/>
          <w:sz w:val="24"/>
          <w:szCs w:val="24"/>
        </w:rPr>
      </w:pPr>
      <w:r w:rsidRPr="004D0DD7">
        <w:rPr>
          <w:rFonts w:eastAsia="楷体"/>
          <w:sz w:val="24"/>
          <w:szCs w:val="24"/>
        </w:rPr>
        <w:lastRenderedPageBreak/>
        <w:t>多陪集采样的采样点与奈奎斯特采样样本之间的关系可以表示为</w:t>
      </w:r>
      <w:r w:rsidRPr="004D0DD7">
        <w:rPr>
          <w:rFonts w:eastAsia="楷体"/>
          <w:position w:val="-10"/>
          <w:sz w:val="24"/>
          <w:szCs w:val="24"/>
        </w:rPr>
        <w:object w:dxaOrig="1498" w:dyaOrig="311" w14:anchorId="6CF255BA">
          <v:shape id="_x0000_i1046" type="#_x0000_t75" style="width:75pt;height:15.5pt" o:ole="">
            <v:imagedata r:id="rId49" o:title=""/>
          </v:shape>
          <o:OLEObject Type="Embed" ProgID="Equation.DSMT4" ShapeID="_x0000_i1046" DrawAspect="Content" ObjectID="_1802939818" r:id="rId50"/>
        </w:object>
      </w:r>
      <w:r w:rsidRPr="004D0DD7">
        <w:rPr>
          <w:rFonts w:eastAsia="楷体"/>
          <w:sz w:val="24"/>
          <w:szCs w:val="24"/>
        </w:rPr>
        <w:t>。</w:t>
      </w:r>
    </w:p>
    <w:p w14:paraId="40494016" w14:textId="77777777" w:rsidR="00DF7A4D" w:rsidRPr="004D0DD7" w:rsidRDefault="004B2FEA">
      <w:pPr>
        <w:numPr>
          <w:ilvl w:val="0"/>
          <w:numId w:val="3"/>
        </w:numPr>
        <w:spacing w:line="480" w:lineRule="exact"/>
        <w:rPr>
          <w:rFonts w:eastAsia="楷体"/>
          <w:b/>
          <w:bCs/>
          <w:sz w:val="24"/>
          <w:szCs w:val="24"/>
        </w:rPr>
      </w:pPr>
      <w:r w:rsidRPr="004D0DD7">
        <w:rPr>
          <w:rFonts w:eastAsia="楷体"/>
          <w:b/>
          <w:bCs/>
          <w:sz w:val="24"/>
          <w:szCs w:val="24"/>
        </w:rPr>
        <w:t>快速功率谱重构方法</w:t>
      </w:r>
    </w:p>
    <w:p w14:paraId="552C551F" w14:textId="77777777" w:rsidR="00DF7A4D" w:rsidRPr="004D0DD7" w:rsidRDefault="004B2FEA">
      <w:pPr>
        <w:spacing w:line="480" w:lineRule="exact"/>
        <w:rPr>
          <w:rFonts w:eastAsia="楷体"/>
          <w:sz w:val="24"/>
          <w:szCs w:val="24"/>
        </w:rPr>
      </w:pPr>
      <w:r w:rsidRPr="004D0DD7">
        <w:rPr>
          <w:rFonts w:eastAsia="楷体"/>
          <w:sz w:val="24"/>
          <w:szCs w:val="24"/>
        </w:rPr>
        <w:t xml:space="preserve">       </w:t>
      </w:r>
      <w:r w:rsidRPr="004D0DD7">
        <w:rPr>
          <w:rFonts w:eastAsia="楷体"/>
          <w:sz w:val="24"/>
          <w:szCs w:val="24"/>
        </w:rPr>
        <w:t>利用奈奎斯特样本，接收信号的自相关系数可以由下式计算：</w:t>
      </w:r>
    </w:p>
    <w:p w14:paraId="20CA6AE5" w14:textId="77777777" w:rsidR="00DF7A4D" w:rsidRPr="004D0DD7" w:rsidRDefault="004B2FEA">
      <w:pPr>
        <w:pStyle w:val="MTDisplayEquation"/>
        <w:ind w:firstLine="480"/>
        <w:rPr>
          <w:rFonts w:ascii="Times New Roman" w:eastAsia="楷体" w:hAnsi="Times New Roman" w:cs="Times New Roman"/>
          <w:sz w:val="24"/>
          <w:szCs w:val="24"/>
        </w:rPr>
      </w:pPr>
      <w:r w:rsidRPr="004D0DD7">
        <w:rPr>
          <w:rFonts w:ascii="Times New Roman" w:eastAsia="楷体" w:hAnsi="Times New Roman" w:cs="Times New Roman"/>
          <w:sz w:val="24"/>
          <w:szCs w:val="24"/>
        </w:rPr>
        <w:tab/>
      </w:r>
      <w:r w:rsidRPr="004D0DD7">
        <w:rPr>
          <w:rFonts w:ascii="Times New Roman" w:eastAsia="楷体" w:hAnsi="Times New Roman" w:cs="Times New Roman"/>
          <w:position w:val="-32"/>
          <w:sz w:val="24"/>
          <w:szCs w:val="24"/>
        </w:rPr>
        <w:object w:dxaOrig="4539" w:dyaOrig="714" w14:anchorId="27CFC3C6">
          <v:shape id="_x0000_i1047" type="#_x0000_t75" style="width:227pt;height:35.5pt" o:ole="">
            <v:imagedata r:id="rId51" o:title=""/>
          </v:shape>
          <o:OLEObject Type="Embed" ProgID="Equation.DSMT4" ShapeID="_x0000_i1047" DrawAspect="Content" ObjectID="_1802939819" r:id="rId52"/>
        </w:object>
      </w:r>
      <w:r w:rsidRPr="004D0DD7">
        <w:rPr>
          <w:rFonts w:ascii="Times New Roman" w:eastAsia="楷体" w:hAnsi="Times New Roman" w:cs="Times New Roman"/>
          <w:sz w:val="24"/>
          <w:szCs w:val="24"/>
        </w:rPr>
        <w:tab/>
        <w:t>(3)</w:t>
      </w:r>
    </w:p>
    <w:p w14:paraId="1073847F" w14:textId="77777777" w:rsidR="00DF7A4D" w:rsidRPr="004D0DD7" w:rsidRDefault="004B2FEA">
      <w:pPr>
        <w:spacing w:line="480" w:lineRule="exact"/>
        <w:rPr>
          <w:rFonts w:eastAsia="楷体"/>
          <w:sz w:val="24"/>
          <w:szCs w:val="24"/>
        </w:rPr>
      </w:pPr>
      <w:r w:rsidRPr="004D0DD7">
        <w:rPr>
          <w:rFonts w:eastAsia="楷体"/>
          <w:sz w:val="24"/>
          <w:szCs w:val="24"/>
        </w:rPr>
        <w:t>其中，</w:t>
      </w:r>
      <w:r w:rsidR="00FB42EA" w:rsidRPr="00FB42EA">
        <w:rPr>
          <w:rFonts w:eastAsia="楷体"/>
          <w:sz w:val="24"/>
          <w:szCs w:val="24"/>
        </w:rPr>
        <w:t xml:space="preserve"> </w:t>
      </w:r>
      <w:ins w:id="9" w:author="阳嘉鑫" w:date="2022-12-15T11:04:00Z">
        <w:r w:rsidRPr="00FB42EA">
          <w:rPr>
            <w:rFonts w:eastAsia="楷体"/>
            <w:position w:val="-12"/>
            <w:sz w:val="24"/>
            <w:szCs w:val="24"/>
          </w:rPr>
          <w:object w:dxaOrig="4090" w:dyaOrig="380" w14:anchorId="68963880">
            <v:shape id="_x0000_i1048" type="#_x0000_t75" style="width:204.5pt;height:19pt" o:ole="">
              <v:imagedata r:id="rId53" o:title=""/>
            </v:shape>
            <o:OLEObject Type="Embed" ProgID="Equation.DSMT4" ShapeID="_x0000_i1048" DrawAspect="Content" ObjectID="_1802939820" r:id="rId54"/>
          </w:object>
        </w:r>
      </w:ins>
      <w:r w:rsidRPr="00FB42EA">
        <w:rPr>
          <w:rFonts w:eastAsia="楷体" w:hint="eastAsia"/>
          <w:sz w:val="24"/>
          <w:szCs w:val="24"/>
        </w:rPr>
        <w:t>，</w:t>
      </w:r>
      <w:ins w:id="10" w:author="阳嘉鑫" w:date="2022-12-15T11:05:00Z">
        <w:r w:rsidRPr="00FB42EA">
          <w:rPr>
            <w:rFonts w:eastAsia="楷体"/>
            <w:position w:val="-10"/>
            <w:sz w:val="24"/>
            <w:szCs w:val="24"/>
          </w:rPr>
          <w:object w:dxaOrig="2016" w:dyaOrig="323" w14:anchorId="660281D4">
            <v:shape id="_x0000_i1049" type="#_x0000_t75" style="width:101pt;height:16pt" o:ole="">
              <v:imagedata r:id="rId55" o:title=""/>
            </v:shape>
            <o:OLEObject Type="Embed" ProgID="Equation.DSMT4" ShapeID="_x0000_i1049" DrawAspect="Content" ObjectID="_1802939821" r:id="rId56"/>
          </w:object>
        </w:r>
      </w:ins>
      <w:r w:rsidRPr="00FB42EA">
        <w:rPr>
          <w:rFonts w:eastAsia="楷体" w:hint="eastAsia"/>
          <w:sz w:val="24"/>
          <w:szCs w:val="24"/>
        </w:rPr>
        <w:t>，</w:t>
      </w:r>
      <w:ins w:id="11" w:author="阳嘉鑫" w:date="2022-12-15T11:04:00Z">
        <w:r w:rsidRPr="00FB42EA">
          <w:rPr>
            <w:rFonts w:eastAsia="楷体"/>
            <w:position w:val="-14"/>
            <w:sz w:val="24"/>
            <w:szCs w:val="24"/>
          </w:rPr>
          <w:object w:dxaOrig="415" w:dyaOrig="403" w14:anchorId="093BA179">
            <v:shape id="_x0000_i1050" type="#_x0000_t75" style="width:21.5pt;height:20pt" o:ole="">
              <v:imagedata r:id="rId57" o:title=""/>
            </v:shape>
            <o:OLEObject Type="Embed" ProgID="Equation.DSMT4" ShapeID="_x0000_i1050" DrawAspect="Content" ObjectID="_1802939822" r:id="rId58"/>
          </w:object>
        </w:r>
      </w:ins>
      <w:r w:rsidRPr="00FB42EA">
        <w:rPr>
          <w:rFonts w:eastAsia="楷体"/>
          <w:sz w:val="24"/>
          <w:szCs w:val="24"/>
        </w:rPr>
        <w:t>表示集合</w:t>
      </w:r>
      <w:ins w:id="12" w:author="阳嘉鑫" w:date="2022-12-15T11:05:00Z">
        <w:r w:rsidRPr="00FB42EA">
          <w:rPr>
            <w:rFonts w:eastAsia="楷体"/>
            <w:position w:val="-12"/>
            <w:sz w:val="24"/>
            <w:szCs w:val="24"/>
          </w:rPr>
          <w:object w:dxaOrig="311" w:dyaOrig="369" w14:anchorId="4FAE514F">
            <v:shape id="_x0000_i1051" type="#_x0000_t75" style="width:15.5pt;height:19pt" o:ole="">
              <v:imagedata r:id="rId59" o:title=""/>
            </v:shape>
            <o:OLEObject Type="Embed" ProgID="Equation.DSMT4" ShapeID="_x0000_i1051" DrawAspect="Content" ObjectID="_1802939823" r:id="rId60"/>
          </w:object>
        </w:r>
      </w:ins>
      <w:r w:rsidRPr="00FB42EA">
        <w:rPr>
          <w:rFonts w:eastAsia="楷体"/>
          <w:sz w:val="24"/>
          <w:szCs w:val="24"/>
        </w:rPr>
        <w:t>的元素</w:t>
      </w:r>
      <w:r w:rsidR="00B80708" w:rsidRPr="00FB42EA">
        <w:rPr>
          <w:rFonts w:eastAsia="楷体"/>
          <w:sz w:val="24"/>
          <w:szCs w:val="24"/>
        </w:rPr>
        <w:t>个数</w:t>
      </w:r>
      <w:r w:rsidRPr="00FB42EA">
        <w:rPr>
          <w:rFonts w:eastAsia="楷体"/>
          <w:sz w:val="24"/>
          <w:szCs w:val="24"/>
        </w:rPr>
        <w:t>。然而，在拟采用的多陪集采样架构中，我们只能得到</w:t>
      </w:r>
      <w:ins w:id="13" w:author="阳嘉鑫" w:date="2022-12-15T11:05:00Z">
        <w:r w:rsidRPr="00FB42EA">
          <w:rPr>
            <w:rFonts w:eastAsia="楷体"/>
            <w:sz w:val="24"/>
            <w:szCs w:val="24"/>
            <w:rPrChange w:id="14" w:author="阳嘉鑫" w:date="2022-12-15T11:06:00Z">
              <w:rPr>
                <w:rFonts w:ascii="宋体" w:hAnsi="宋体"/>
                <w:sz w:val="24"/>
                <w:szCs w:val="24"/>
              </w:rPr>
            </w:rPrChange>
          </w:rPr>
          <w:t xml:space="preserve"> </w:t>
        </w:r>
      </w:ins>
      <w:ins w:id="15" w:author="阳嘉鑫" w:date="2022-12-15T11:05:00Z">
        <w:r w:rsidRPr="00FB42EA">
          <w:rPr>
            <w:rFonts w:eastAsia="楷体"/>
            <w:position w:val="-10"/>
            <w:sz w:val="24"/>
            <w:szCs w:val="24"/>
          </w:rPr>
          <w:object w:dxaOrig="461" w:dyaOrig="311" w14:anchorId="6D721FEF">
            <v:shape id="_x0000_i1052" type="#_x0000_t75" style="width:23pt;height:15.5pt" o:ole="">
              <v:imagedata r:id="rId61" o:title=""/>
            </v:shape>
            <o:OLEObject Type="Embed" ProgID="Equation.DSMT4" ShapeID="_x0000_i1052" DrawAspect="Content" ObjectID="_1802939824" r:id="rId62"/>
          </w:object>
        </w:r>
      </w:ins>
      <w:r w:rsidRPr="00FB42EA">
        <w:rPr>
          <w:rFonts w:eastAsia="楷体"/>
          <w:sz w:val="24"/>
          <w:szCs w:val="24"/>
        </w:rPr>
        <w:t>而非</w:t>
      </w:r>
      <w:ins w:id="16" w:author="阳嘉鑫" w:date="2022-12-15T11:05:00Z">
        <w:r w:rsidRPr="00FB42EA">
          <w:rPr>
            <w:rFonts w:eastAsia="楷体"/>
            <w:sz w:val="24"/>
            <w:szCs w:val="24"/>
            <w:rPrChange w:id="17" w:author="阳嘉鑫" w:date="2022-12-15T11:06:00Z">
              <w:rPr>
                <w:rFonts w:ascii="宋体" w:hAnsi="宋体"/>
                <w:sz w:val="24"/>
                <w:szCs w:val="24"/>
              </w:rPr>
            </w:rPrChange>
          </w:rPr>
          <w:t xml:space="preserve"> </w:t>
        </w:r>
      </w:ins>
      <w:ins w:id="18" w:author="阳嘉鑫" w:date="2022-12-15T11:05:00Z">
        <w:r w:rsidRPr="00FB42EA">
          <w:rPr>
            <w:rFonts w:eastAsia="楷体"/>
            <w:position w:val="-10"/>
            <w:sz w:val="24"/>
            <w:szCs w:val="24"/>
          </w:rPr>
          <w:object w:dxaOrig="461" w:dyaOrig="311" w14:anchorId="4E4004AA">
            <v:shape id="_x0000_i1053" type="#_x0000_t75" style="width:23pt;height:15.5pt" o:ole="">
              <v:imagedata r:id="rId63" o:title=""/>
            </v:shape>
            <o:OLEObject Type="Embed" ProgID="Equation.DSMT4" ShapeID="_x0000_i1053" DrawAspect="Content" ObjectID="_1802939825" r:id="rId64"/>
          </w:object>
        </w:r>
      </w:ins>
      <w:r w:rsidRPr="00FB42EA">
        <w:rPr>
          <w:rFonts w:eastAsia="楷体"/>
          <w:sz w:val="24"/>
          <w:szCs w:val="24"/>
        </w:rPr>
        <w:t>。</w:t>
      </w:r>
      <w:r w:rsidRPr="00FB42EA">
        <w:rPr>
          <w:rFonts w:eastAsia="楷体" w:hint="eastAsia"/>
          <w:sz w:val="24"/>
          <w:szCs w:val="24"/>
        </w:rPr>
        <w:t>因此</w:t>
      </w:r>
      <w:r w:rsidRPr="004D0DD7">
        <w:rPr>
          <w:rFonts w:eastAsia="楷体"/>
          <w:sz w:val="24"/>
          <w:szCs w:val="24"/>
        </w:rPr>
        <w:t>式（</w:t>
      </w:r>
      <w:r w:rsidRPr="004D0DD7">
        <w:rPr>
          <w:rFonts w:eastAsia="楷体"/>
          <w:sz w:val="24"/>
          <w:szCs w:val="24"/>
        </w:rPr>
        <w:t>3</w:t>
      </w:r>
      <w:r w:rsidRPr="004D0DD7">
        <w:rPr>
          <w:rFonts w:eastAsia="楷体"/>
          <w:sz w:val="24"/>
          <w:szCs w:val="24"/>
        </w:rPr>
        <w:t>）中的自相关系数可以进一步近似为</w:t>
      </w:r>
    </w:p>
    <w:p w14:paraId="3AAEC38B" w14:textId="77777777" w:rsidR="00DF7A4D" w:rsidRPr="004D0DD7" w:rsidRDefault="004B2FEA">
      <w:pPr>
        <w:pStyle w:val="MTDisplayEquation"/>
        <w:ind w:firstLine="480"/>
        <w:rPr>
          <w:rFonts w:ascii="Times New Roman" w:eastAsia="楷体" w:hAnsi="Times New Roman" w:cs="Times New Roman"/>
          <w:sz w:val="24"/>
          <w:szCs w:val="24"/>
        </w:rPr>
      </w:pPr>
      <w:r w:rsidRPr="004D0DD7">
        <w:rPr>
          <w:rFonts w:ascii="Times New Roman" w:eastAsia="楷体" w:hAnsi="Times New Roman" w:cs="Times New Roman"/>
          <w:sz w:val="24"/>
          <w:szCs w:val="24"/>
        </w:rPr>
        <w:tab/>
      </w:r>
      <w:r w:rsidRPr="004D0DD7">
        <w:rPr>
          <w:rFonts w:ascii="Times New Roman" w:eastAsia="楷体" w:hAnsi="Times New Roman" w:cs="Times New Roman"/>
          <w:position w:val="-32"/>
          <w:sz w:val="24"/>
          <w:szCs w:val="24"/>
        </w:rPr>
        <w:object w:dxaOrig="4804" w:dyaOrig="714" w14:anchorId="08FFDCE1">
          <v:shape id="_x0000_i1054" type="#_x0000_t75" style="width:240pt;height:35.5pt" o:ole="">
            <v:imagedata r:id="rId65" o:title=""/>
          </v:shape>
          <o:OLEObject Type="Embed" ProgID="Equation.DSMT4" ShapeID="_x0000_i1054" DrawAspect="Content" ObjectID="_1802939826" r:id="rId66"/>
        </w:object>
      </w:r>
      <w:r w:rsidRPr="004D0DD7">
        <w:rPr>
          <w:rFonts w:ascii="Times New Roman" w:eastAsia="楷体" w:hAnsi="Times New Roman" w:cs="Times New Roman"/>
          <w:sz w:val="24"/>
          <w:szCs w:val="24"/>
        </w:rPr>
        <w:tab/>
        <w:t>(4)</w:t>
      </w:r>
    </w:p>
    <w:p w14:paraId="5D90894E" w14:textId="77777777" w:rsidR="00DF7A4D" w:rsidRPr="004D0DD7" w:rsidRDefault="004B2FEA">
      <w:pPr>
        <w:spacing w:line="480" w:lineRule="exact"/>
        <w:rPr>
          <w:rFonts w:eastAsia="楷体"/>
          <w:sz w:val="24"/>
          <w:szCs w:val="24"/>
        </w:rPr>
      </w:pPr>
      <w:r w:rsidRPr="004D0DD7">
        <w:rPr>
          <w:rFonts w:eastAsia="楷体"/>
          <w:sz w:val="24"/>
          <w:szCs w:val="24"/>
        </w:rPr>
        <w:t>其中，集合</w:t>
      </w:r>
      <w:r w:rsidRPr="004D0DD7">
        <w:rPr>
          <w:rFonts w:eastAsia="楷体"/>
          <w:position w:val="-12"/>
          <w:sz w:val="24"/>
          <w:szCs w:val="24"/>
        </w:rPr>
        <w:object w:dxaOrig="2396" w:dyaOrig="392" w14:anchorId="5AC96586">
          <v:shape id="_x0000_i1055" type="#_x0000_t75" style="width:120pt;height:19.5pt" o:ole="">
            <v:imagedata r:id="rId67" o:title=""/>
          </v:shape>
          <o:OLEObject Type="Embed" ProgID="Equation.DSMT4" ShapeID="_x0000_i1055" DrawAspect="Content" ObjectID="_1802939827" r:id="rId68"/>
        </w:object>
      </w:r>
      <w:r w:rsidRPr="004D0DD7">
        <w:rPr>
          <w:rFonts w:eastAsia="楷体"/>
          <w:sz w:val="24"/>
          <w:szCs w:val="24"/>
        </w:rPr>
        <w:t>。通过式（</w:t>
      </w:r>
      <w:r w:rsidRPr="004D0DD7">
        <w:rPr>
          <w:rFonts w:eastAsia="楷体"/>
          <w:sz w:val="24"/>
          <w:szCs w:val="24"/>
        </w:rPr>
        <w:t>4</w:t>
      </w:r>
      <w:r w:rsidRPr="004D0DD7">
        <w:rPr>
          <w:rFonts w:eastAsia="楷体"/>
          <w:sz w:val="24"/>
          <w:szCs w:val="24"/>
        </w:rPr>
        <w:t>）中的计算得到</w:t>
      </w:r>
      <w:r w:rsidRPr="004D0DD7">
        <w:rPr>
          <w:rFonts w:eastAsia="楷体"/>
          <w:position w:val="-12"/>
          <w:sz w:val="24"/>
          <w:szCs w:val="24"/>
        </w:rPr>
        <w:object w:dxaOrig="1302" w:dyaOrig="392" w14:anchorId="7B48B1F3">
          <v:shape id="_x0000_i1056" type="#_x0000_t75" style="width:65pt;height:19.5pt" o:ole="">
            <v:imagedata r:id="rId69" o:title=""/>
          </v:shape>
          <o:OLEObject Type="Embed" ProgID="Equation.DSMT4" ShapeID="_x0000_i1056" DrawAspect="Content" ObjectID="_1802939828" r:id="rId70"/>
        </w:object>
      </w:r>
      <w:r w:rsidRPr="004D0DD7">
        <w:rPr>
          <w:rFonts w:eastAsia="楷体"/>
          <w:sz w:val="24"/>
          <w:szCs w:val="24"/>
        </w:rPr>
        <w:t>后，功率谱可以通过对自相关序列进行傅里叶变换得到。</w:t>
      </w:r>
    </w:p>
    <w:p w14:paraId="0CF05F10"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直接采用式（</w:t>
      </w:r>
      <w:r w:rsidRPr="004D0DD7">
        <w:rPr>
          <w:rFonts w:eastAsia="楷体"/>
          <w:sz w:val="24"/>
          <w:szCs w:val="24"/>
        </w:rPr>
        <w:t>4</w:t>
      </w:r>
      <w:r w:rsidRPr="004D0DD7">
        <w:rPr>
          <w:rFonts w:eastAsia="楷体"/>
          <w:sz w:val="24"/>
          <w:szCs w:val="24"/>
        </w:rPr>
        <w:t>）中的方法计算自相关序列</w:t>
      </w:r>
      <w:r w:rsidRPr="004D0DD7">
        <w:rPr>
          <w:rFonts w:eastAsia="楷体"/>
          <w:position w:val="-12"/>
          <w:sz w:val="24"/>
          <w:szCs w:val="24"/>
        </w:rPr>
        <w:object w:dxaOrig="1302" w:dyaOrig="392" w14:anchorId="2EDFA32D">
          <v:shape id="_x0000_i1057" type="#_x0000_t75" style="width:65pt;height:19.5pt" o:ole="">
            <v:imagedata r:id="rId71" o:title=""/>
          </v:shape>
          <o:OLEObject Type="Embed" ProgID="Equation.DSMT4" ShapeID="_x0000_i1057" DrawAspect="Content" ObjectID="_1802939829" r:id="rId72"/>
        </w:object>
      </w:r>
      <w:r w:rsidRPr="004D0DD7">
        <w:rPr>
          <w:rFonts w:eastAsia="楷体"/>
          <w:sz w:val="24"/>
          <w:szCs w:val="24"/>
        </w:rPr>
        <w:t>所需要的运算浮点数为</w:t>
      </w:r>
      <w:r w:rsidRPr="004D0DD7">
        <w:rPr>
          <w:rFonts w:eastAsia="楷体"/>
          <w:position w:val="-6"/>
          <w:sz w:val="24"/>
          <w:szCs w:val="24"/>
        </w:rPr>
        <w:object w:dxaOrig="1233" w:dyaOrig="311" w14:anchorId="5483BE67">
          <v:shape id="_x0000_i1058" type="#_x0000_t75" style="width:61.5pt;height:15.5pt" o:ole="">
            <v:imagedata r:id="rId73" o:title=""/>
          </v:shape>
          <o:OLEObject Type="Embed" ProgID="Equation.DSMT4" ShapeID="_x0000_i1058" DrawAspect="Content" ObjectID="_1802939830" r:id="rId74"/>
        </w:object>
      </w:r>
      <w:r w:rsidRPr="004D0DD7">
        <w:rPr>
          <w:rFonts w:eastAsia="楷体"/>
          <w:sz w:val="24"/>
          <w:szCs w:val="24"/>
        </w:rPr>
        <w:t>。显然，这种方法的计算复杂度是</w:t>
      </w:r>
      <w:r w:rsidRPr="004D0DD7">
        <w:rPr>
          <w:rFonts w:eastAsia="楷体"/>
          <w:position w:val="-10"/>
          <w:sz w:val="24"/>
          <w:szCs w:val="24"/>
        </w:rPr>
        <w:object w:dxaOrig="703" w:dyaOrig="392" w14:anchorId="5D2C5314">
          <v:shape id="_x0000_i1059" type="#_x0000_t75" style="width:35pt;height:19.5pt" o:ole="">
            <v:imagedata r:id="rId75" o:title=""/>
          </v:shape>
          <o:OLEObject Type="Embed" ProgID="Equation.DSMT4" ShapeID="_x0000_i1059" DrawAspect="Content" ObjectID="_1802939831" r:id="rId76"/>
        </w:object>
      </w:r>
      <w:r w:rsidRPr="004D0DD7">
        <w:rPr>
          <w:rFonts w:eastAsia="楷体"/>
          <w:sz w:val="24"/>
          <w:szCs w:val="24"/>
        </w:rPr>
        <w:t>，这不利于宽带频谱的实时监测，尤其是为获取高精度频谱感知时选取较大采样点</w:t>
      </w:r>
      <w:r w:rsidRPr="004D0DD7">
        <w:rPr>
          <w:rFonts w:eastAsia="楷体"/>
          <w:position w:val="-4"/>
          <w:sz w:val="24"/>
          <w:szCs w:val="24"/>
        </w:rPr>
        <w:object w:dxaOrig="230" w:dyaOrig="253" w14:anchorId="087C020E">
          <v:shape id="_x0000_i1060" type="#_x0000_t75" style="width:11pt;height:12.5pt" o:ole="">
            <v:imagedata r:id="rId77" o:title=""/>
          </v:shape>
          <o:OLEObject Type="Embed" ProgID="Equation.DSMT4" ShapeID="_x0000_i1060" DrawAspect="Content" ObjectID="_1802939832" r:id="rId78"/>
        </w:object>
      </w:r>
      <w:r w:rsidRPr="004D0DD7">
        <w:rPr>
          <w:rFonts w:eastAsia="楷体"/>
          <w:sz w:val="24"/>
          <w:szCs w:val="24"/>
        </w:rPr>
        <w:t>时。因此，为了实现高精度实时的宽带频谱感知，有必要探索式（</w:t>
      </w:r>
      <w:r w:rsidRPr="004D0DD7">
        <w:rPr>
          <w:rFonts w:eastAsia="楷体"/>
          <w:sz w:val="24"/>
          <w:szCs w:val="24"/>
        </w:rPr>
        <w:t>4</w:t>
      </w:r>
      <w:r w:rsidRPr="004D0DD7">
        <w:rPr>
          <w:rFonts w:eastAsia="楷体"/>
          <w:sz w:val="24"/>
          <w:szCs w:val="24"/>
        </w:rPr>
        <w:t>）的高效的、</w:t>
      </w:r>
      <w:proofErr w:type="gramStart"/>
      <w:r w:rsidRPr="004D0DD7">
        <w:rPr>
          <w:rFonts w:eastAsia="楷体"/>
          <w:sz w:val="24"/>
          <w:szCs w:val="24"/>
        </w:rPr>
        <w:t>低计算</w:t>
      </w:r>
      <w:proofErr w:type="gramEnd"/>
      <w:r w:rsidRPr="004D0DD7">
        <w:rPr>
          <w:rFonts w:eastAsia="楷体"/>
          <w:sz w:val="24"/>
          <w:szCs w:val="24"/>
        </w:rPr>
        <w:t>复杂度的计算方法。观察式（</w:t>
      </w:r>
      <w:r w:rsidRPr="004D0DD7">
        <w:rPr>
          <w:rFonts w:eastAsia="楷体"/>
          <w:sz w:val="24"/>
          <w:szCs w:val="24"/>
        </w:rPr>
        <w:t>4</w:t>
      </w:r>
      <w:r w:rsidRPr="004D0DD7">
        <w:rPr>
          <w:rFonts w:eastAsia="楷体"/>
          <w:sz w:val="24"/>
          <w:szCs w:val="24"/>
        </w:rPr>
        <w:t>）可以发现，</w:t>
      </w:r>
      <w:r w:rsidRPr="004D0DD7">
        <w:rPr>
          <w:rFonts w:eastAsia="楷体"/>
          <w:position w:val="-12"/>
          <w:sz w:val="24"/>
          <w:szCs w:val="24"/>
        </w:rPr>
        <w:object w:dxaOrig="507" w:dyaOrig="369" w14:anchorId="18679A1F">
          <v:shape id="_x0000_i1061" type="#_x0000_t75" style="width:25.5pt;height:19pt" o:ole="">
            <v:imagedata r:id="rId79" o:title=""/>
          </v:shape>
          <o:OLEObject Type="Embed" ProgID="Equation.DSMT4" ShapeID="_x0000_i1061" DrawAspect="Content" ObjectID="_1802939833" r:id="rId80"/>
        </w:object>
      </w:r>
      <w:r w:rsidRPr="004D0DD7">
        <w:rPr>
          <w:rFonts w:eastAsia="楷体"/>
          <w:sz w:val="24"/>
          <w:szCs w:val="24"/>
        </w:rPr>
        <w:t>可以分为两部分，即</w:t>
      </w:r>
      <w:r w:rsidRPr="004D0DD7">
        <w:rPr>
          <w:rFonts w:eastAsia="楷体"/>
          <w:position w:val="-32"/>
          <w:sz w:val="24"/>
          <w:szCs w:val="24"/>
        </w:rPr>
        <w:object w:dxaOrig="2108" w:dyaOrig="576" w14:anchorId="5990523B">
          <v:shape id="_x0000_i1062" type="#_x0000_t75" style="width:105.5pt;height:29pt" o:ole="">
            <v:imagedata r:id="rId81" o:title=""/>
          </v:shape>
          <o:OLEObject Type="Embed" ProgID="Equation.DSMT4" ShapeID="_x0000_i1062" DrawAspect="Content" ObjectID="_1802939834" r:id="rId82"/>
        </w:object>
      </w:r>
      <w:r w:rsidRPr="004D0DD7">
        <w:rPr>
          <w:rFonts w:eastAsia="楷体"/>
          <w:sz w:val="24"/>
          <w:szCs w:val="24"/>
        </w:rPr>
        <w:t>和</w:t>
      </w:r>
      <w:r w:rsidRPr="004D0DD7">
        <w:rPr>
          <w:rFonts w:eastAsia="楷体"/>
          <w:position w:val="-14"/>
          <w:sz w:val="24"/>
          <w:szCs w:val="24"/>
        </w:rPr>
        <w:object w:dxaOrig="795" w:dyaOrig="403" w14:anchorId="10AF7967">
          <v:shape id="_x0000_i1063" type="#_x0000_t75" style="width:40pt;height:20pt" o:ole="">
            <v:imagedata r:id="rId83" o:title=""/>
          </v:shape>
          <o:OLEObject Type="Embed" ProgID="Equation.DSMT4" ShapeID="_x0000_i1063" DrawAspect="Content" ObjectID="_1802939835" r:id="rId84"/>
        </w:object>
      </w:r>
      <w:r w:rsidRPr="004D0DD7">
        <w:rPr>
          <w:rFonts w:eastAsia="楷体"/>
          <w:sz w:val="24"/>
          <w:szCs w:val="24"/>
        </w:rPr>
        <w:t>，这两部分可以分开计算，最后将结果整合在一起，实现接收信号自相关序列的计算，进而得到检测频谱上功率谱的重构。</w:t>
      </w:r>
      <w:r w:rsidRPr="00FB42EA">
        <w:rPr>
          <w:rFonts w:eastAsia="楷体" w:hint="eastAsia"/>
          <w:sz w:val="24"/>
          <w:szCs w:val="24"/>
        </w:rPr>
        <w:t>在下面我们针对</w:t>
      </w:r>
      <w:ins w:id="19" w:author="阳嘉鑫" w:date="2022-12-15T09:59:00Z">
        <w:r w:rsidRPr="00FB42EA">
          <w:rPr>
            <w:rFonts w:eastAsia="楷体"/>
            <w:position w:val="-12"/>
            <w:sz w:val="24"/>
            <w:szCs w:val="24"/>
          </w:rPr>
          <w:object w:dxaOrig="288" w:dyaOrig="369" w14:anchorId="36D12156">
            <v:shape id="_x0000_i1064" type="#_x0000_t75" style="width:14.5pt;height:19pt" o:ole="">
              <v:imagedata r:id="rId85" o:title=""/>
            </v:shape>
            <o:OLEObject Type="Embed" ProgID="Equation.DSMT4" ShapeID="_x0000_i1064" DrawAspect="Content" ObjectID="_1802939836" r:id="rId86"/>
          </w:object>
        </w:r>
      </w:ins>
      <w:r w:rsidR="00B80708" w:rsidRPr="00FB42EA">
        <w:rPr>
          <w:rFonts w:eastAsia="楷体"/>
          <w:sz w:val="24"/>
          <w:szCs w:val="24"/>
        </w:rPr>
        <w:t>、</w:t>
      </w:r>
      <w:ins w:id="20" w:author="阳嘉鑫" w:date="2022-12-15T09:59:00Z">
        <w:r w:rsidR="00B80708" w:rsidRPr="00FB42EA">
          <w:rPr>
            <w:rFonts w:eastAsia="楷体"/>
            <w:position w:val="-12"/>
            <w:sz w:val="24"/>
            <w:szCs w:val="24"/>
          </w:rPr>
          <w:object w:dxaOrig="260" w:dyaOrig="360" w14:anchorId="0FF8AD92">
            <v:shape id="_x0000_i1065" type="#_x0000_t75" style="width:13pt;height:18pt" o:ole="">
              <v:imagedata r:id="rId87" o:title=""/>
            </v:shape>
            <o:OLEObject Type="Embed" ProgID="Equation.DSMT4" ShapeID="_x0000_i1065" DrawAspect="Content" ObjectID="_1802939837" r:id="rId88"/>
          </w:object>
        </w:r>
      </w:ins>
      <w:r w:rsidRPr="00FB42EA">
        <w:rPr>
          <w:rFonts w:eastAsia="楷体" w:hint="eastAsia"/>
          <w:sz w:val="24"/>
          <w:szCs w:val="24"/>
        </w:rPr>
        <w:t>设计</w:t>
      </w:r>
      <w:r w:rsidRPr="004D0DD7">
        <w:rPr>
          <w:rFonts w:eastAsia="楷体"/>
          <w:sz w:val="24"/>
          <w:szCs w:val="24"/>
        </w:rPr>
        <w:t>高效计算方法。</w:t>
      </w:r>
    </w:p>
    <w:p w14:paraId="7C7BA799"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首先，</w:t>
      </w:r>
      <w:r w:rsidRPr="004D0DD7">
        <w:rPr>
          <w:rFonts w:eastAsia="楷体"/>
          <w:position w:val="-12"/>
          <w:sz w:val="24"/>
          <w:szCs w:val="24"/>
        </w:rPr>
        <w:object w:dxaOrig="288" w:dyaOrig="369" w14:anchorId="52277EE6">
          <v:shape id="_x0000_i1066" type="#_x0000_t75" style="width:14.5pt;height:19pt" o:ole="">
            <v:imagedata r:id="rId85" o:title=""/>
          </v:shape>
          <o:OLEObject Type="Embed" ProgID="Equation.DSMT4" ShapeID="_x0000_i1066" DrawAspect="Content" ObjectID="_1802939838" r:id="rId89"/>
        </w:object>
      </w:r>
      <w:r w:rsidRPr="004D0DD7">
        <w:rPr>
          <w:rFonts w:eastAsia="楷体"/>
          <w:sz w:val="24"/>
          <w:szCs w:val="24"/>
        </w:rPr>
        <w:t>可以转换成</w:t>
      </w:r>
    </w:p>
    <w:p w14:paraId="2ED9A107" w14:textId="77777777" w:rsidR="00DF7A4D" w:rsidRPr="004D0DD7" w:rsidRDefault="004B2FEA">
      <w:pPr>
        <w:pStyle w:val="MTDisplayEquation"/>
        <w:ind w:firstLine="640"/>
        <w:rPr>
          <w:rFonts w:ascii="Times New Roman" w:eastAsia="楷体" w:hAnsi="Times New Roman" w:cs="Times New Roman"/>
        </w:rPr>
      </w:pPr>
      <w:r w:rsidRPr="004D0DD7">
        <w:rPr>
          <w:rFonts w:ascii="Times New Roman" w:eastAsia="楷体" w:hAnsi="Times New Roman" w:cs="Times New Roman"/>
        </w:rPr>
        <w:tab/>
      </w:r>
      <w:r w:rsidRPr="004D0DD7">
        <w:rPr>
          <w:rFonts w:ascii="Times New Roman" w:eastAsia="楷体" w:hAnsi="Times New Roman" w:cs="Times New Roman"/>
          <w:position w:val="-28"/>
        </w:rPr>
        <w:object w:dxaOrig="2108" w:dyaOrig="703" w14:anchorId="503C149F">
          <v:shape id="_x0000_i1067" type="#_x0000_t75" style="width:105.5pt;height:35pt" o:ole="">
            <v:imagedata r:id="rId90" o:title=""/>
          </v:shape>
          <o:OLEObject Type="Embed" ProgID="Equation.DSMT4" ShapeID="_x0000_i1067" DrawAspect="Content" ObjectID="_1802939839" r:id="rId91"/>
        </w:object>
      </w:r>
      <w:r w:rsidRPr="004D0DD7">
        <w:rPr>
          <w:rFonts w:ascii="Times New Roman" w:eastAsia="楷体" w:hAnsi="Times New Roman" w:cs="Times New Roman"/>
        </w:rPr>
        <w:tab/>
      </w:r>
      <w:r w:rsidRPr="004D0DD7">
        <w:rPr>
          <w:rFonts w:ascii="Times New Roman" w:eastAsia="楷体" w:hAnsi="Times New Roman" w:cs="Times New Roman"/>
          <w:sz w:val="24"/>
          <w:szCs w:val="28"/>
        </w:rPr>
        <w:t>(5)</w:t>
      </w:r>
    </w:p>
    <w:p w14:paraId="6E035A8A" w14:textId="77777777" w:rsidR="00DF7A4D" w:rsidRPr="004D0DD7" w:rsidRDefault="004B2FEA">
      <w:pPr>
        <w:spacing w:line="480" w:lineRule="exact"/>
        <w:rPr>
          <w:rFonts w:eastAsia="楷体"/>
          <w:sz w:val="24"/>
          <w:szCs w:val="24"/>
        </w:rPr>
      </w:pPr>
      <w:r w:rsidRPr="004D0DD7">
        <w:rPr>
          <w:rFonts w:eastAsia="楷体"/>
          <w:sz w:val="24"/>
          <w:szCs w:val="24"/>
        </w:rPr>
        <w:t>其中，当</w:t>
      </w:r>
      <w:r w:rsidRPr="004D0DD7">
        <w:rPr>
          <w:rFonts w:eastAsia="楷体"/>
          <w:position w:val="-6"/>
          <w:sz w:val="24"/>
          <w:szCs w:val="24"/>
        </w:rPr>
        <w:object w:dxaOrig="599" w:dyaOrig="288" w14:anchorId="2BEFF426">
          <v:shape id="_x0000_i1068" type="#_x0000_t75" style="width:30pt;height:14.5pt" o:ole="">
            <v:imagedata r:id="rId92" o:title=""/>
          </v:shape>
          <o:OLEObject Type="Embed" ProgID="Equation.DSMT4" ShapeID="_x0000_i1068" DrawAspect="Content" ObjectID="_1802939840" r:id="rId93"/>
        </w:object>
      </w:r>
      <w:r w:rsidRPr="004D0DD7">
        <w:rPr>
          <w:rFonts w:eastAsia="楷体"/>
          <w:sz w:val="24"/>
          <w:szCs w:val="24"/>
        </w:rPr>
        <w:t>和</w:t>
      </w:r>
      <w:r w:rsidRPr="004D0DD7">
        <w:rPr>
          <w:rFonts w:eastAsia="楷体"/>
          <w:position w:val="-6"/>
          <w:sz w:val="24"/>
          <w:szCs w:val="24"/>
        </w:rPr>
        <w:object w:dxaOrig="795" w:dyaOrig="288" w14:anchorId="2F762E39">
          <v:shape id="_x0000_i1069" type="#_x0000_t75" style="width:40pt;height:14.5pt" o:ole="">
            <v:imagedata r:id="rId94" o:title=""/>
          </v:shape>
          <o:OLEObject Type="Embed" ProgID="Equation.DSMT4" ShapeID="_x0000_i1069" DrawAspect="Content" ObjectID="_1802939841" r:id="rId95"/>
        </w:object>
      </w:r>
      <w:r w:rsidRPr="004D0DD7">
        <w:rPr>
          <w:rFonts w:eastAsia="楷体"/>
          <w:sz w:val="24"/>
          <w:szCs w:val="24"/>
        </w:rPr>
        <w:t>时令</w:t>
      </w:r>
      <w:r w:rsidRPr="004D0DD7">
        <w:rPr>
          <w:rFonts w:eastAsia="楷体"/>
          <w:position w:val="-10"/>
          <w:sz w:val="24"/>
          <w:szCs w:val="24"/>
        </w:rPr>
        <w:object w:dxaOrig="876" w:dyaOrig="357" w14:anchorId="63D80112">
          <v:shape id="_x0000_i1070" type="#_x0000_t75" style="width:44pt;height:18pt" o:ole="">
            <v:imagedata r:id="rId96" o:title=""/>
          </v:shape>
          <o:OLEObject Type="Embed" ProgID="Equation.DSMT4" ShapeID="_x0000_i1070" DrawAspect="Content" ObjectID="_1802939842" r:id="rId97"/>
        </w:object>
      </w:r>
      <w:r w:rsidRPr="004D0DD7">
        <w:rPr>
          <w:rFonts w:eastAsia="楷体"/>
          <w:sz w:val="24"/>
          <w:szCs w:val="24"/>
        </w:rPr>
        <w:t>。为了便于计算，定义一个新的序列</w:t>
      </w:r>
      <w:r w:rsidRPr="004D0DD7">
        <w:rPr>
          <w:rFonts w:eastAsia="楷体"/>
          <w:position w:val="-12"/>
          <w:sz w:val="24"/>
          <w:szCs w:val="24"/>
        </w:rPr>
        <w:object w:dxaOrig="1348" w:dyaOrig="403" w14:anchorId="70ADEA80">
          <v:shape id="_x0000_i1071" type="#_x0000_t75" style="width:67.5pt;height:20pt" o:ole="">
            <v:imagedata r:id="rId98" o:title=""/>
          </v:shape>
          <o:OLEObject Type="Embed" ProgID="Equation.DSMT4" ShapeID="_x0000_i1071" DrawAspect="Content" ObjectID="_1802939843" r:id="rId99"/>
        </w:object>
      </w:r>
      <w:r w:rsidRPr="004D0DD7">
        <w:rPr>
          <w:rFonts w:eastAsia="楷体"/>
          <w:sz w:val="24"/>
          <w:szCs w:val="24"/>
        </w:rPr>
        <w:t>，其中</w:t>
      </w:r>
      <w:r w:rsidRPr="004D0DD7">
        <w:rPr>
          <w:rFonts w:eastAsia="楷体"/>
          <w:position w:val="-10"/>
          <w:sz w:val="24"/>
          <w:szCs w:val="24"/>
        </w:rPr>
        <w:object w:dxaOrig="507" w:dyaOrig="392" w14:anchorId="5B0A1DF8">
          <v:shape id="_x0000_i1072" type="#_x0000_t75" style="width:25.5pt;height:19.5pt" o:ole="">
            <v:imagedata r:id="rId100" o:title=""/>
          </v:shape>
          <o:OLEObject Type="Embed" ProgID="Equation.DSMT4" ShapeID="_x0000_i1072" DrawAspect="Content" ObjectID="_1802939844" r:id="rId101"/>
        </w:object>
      </w:r>
      <w:r w:rsidRPr="004D0DD7">
        <w:rPr>
          <w:rFonts w:eastAsia="楷体"/>
          <w:sz w:val="24"/>
          <w:szCs w:val="24"/>
        </w:rPr>
        <w:t>定义为</w:t>
      </w:r>
    </w:p>
    <w:p w14:paraId="11B54789" w14:textId="77777777" w:rsidR="00DF7A4D" w:rsidRPr="004D0DD7" w:rsidRDefault="004B2FEA">
      <w:pPr>
        <w:pStyle w:val="MTDisplayEquation"/>
        <w:ind w:firstLine="480"/>
        <w:rPr>
          <w:rFonts w:ascii="Times New Roman" w:eastAsia="楷体" w:hAnsi="Times New Roman" w:cs="Times New Roman"/>
          <w:sz w:val="24"/>
          <w:szCs w:val="24"/>
        </w:rPr>
      </w:pPr>
      <w:r w:rsidRPr="004D0DD7">
        <w:rPr>
          <w:rFonts w:ascii="Times New Roman" w:eastAsia="楷体" w:hAnsi="Times New Roman" w:cs="Times New Roman"/>
          <w:sz w:val="24"/>
          <w:szCs w:val="24"/>
        </w:rPr>
        <w:tab/>
      </w:r>
      <w:r w:rsidRPr="004D0DD7">
        <w:rPr>
          <w:rFonts w:ascii="Times New Roman" w:eastAsia="楷体" w:hAnsi="Times New Roman" w:cs="Times New Roman"/>
          <w:position w:val="-32"/>
          <w:sz w:val="24"/>
          <w:szCs w:val="24"/>
        </w:rPr>
        <w:object w:dxaOrig="3283" w:dyaOrig="772" w14:anchorId="2E2C9B78">
          <v:shape id="_x0000_i1073" type="#_x0000_t75" style="width:164pt;height:38.5pt" o:ole="">
            <v:imagedata r:id="rId102" o:title=""/>
          </v:shape>
          <o:OLEObject Type="Embed" ProgID="Equation.DSMT4" ShapeID="_x0000_i1073" DrawAspect="Content" ObjectID="_1802939845" r:id="rId103"/>
        </w:object>
      </w:r>
      <w:r w:rsidRPr="004D0DD7">
        <w:rPr>
          <w:rFonts w:ascii="Times New Roman" w:eastAsia="楷体" w:hAnsi="Times New Roman" w:cs="Times New Roman"/>
          <w:sz w:val="24"/>
          <w:szCs w:val="24"/>
        </w:rPr>
        <w:tab/>
        <w:t>(6)</w:t>
      </w:r>
    </w:p>
    <w:p w14:paraId="72861FB8" w14:textId="77777777" w:rsidR="00DF7A4D" w:rsidRPr="004D0DD7" w:rsidRDefault="004B2FEA">
      <w:pPr>
        <w:spacing w:line="480" w:lineRule="exact"/>
        <w:rPr>
          <w:rFonts w:eastAsia="楷体"/>
          <w:sz w:val="24"/>
          <w:szCs w:val="24"/>
        </w:rPr>
      </w:pPr>
      <w:r w:rsidRPr="004D0DD7">
        <w:rPr>
          <w:rFonts w:eastAsia="楷体"/>
          <w:sz w:val="24"/>
          <w:szCs w:val="24"/>
        </w:rPr>
        <w:t>另外，用</w:t>
      </w:r>
      <w:r w:rsidRPr="004D0DD7">
        <w:rPr>
          <w:rFonts w:eastAsia="楷体"/>
          <w:position w:val="-12"/>
          <w:sz w:val="24"/>
          <w:szCs w:val="24"/>
        </w:rPr>
        <w:object w:dxaOrig="1302" w:dyaOrig="403" w14:anchorId="00552569">
          <v:shape id="_x0000_i1074" type="#_x0000_t75" style="width:65pt;height:20pt" o:ole="">
            <v:imagedata r:id="rId104" o:title=""/>
          </v:shape>
          <o:OLEObject Type="Embed" ProgID="Equation.DSMT4" ShapeID="_x0000_i1074" DrawAspect="Content" ObjectID="_1802939846" r:id="rId105"/>
        </w:object>
      </w:r>
      <w:r w:rsidRPr="004D0DD7">
        <w:rPr>
          <w:rFonts w:eastAsia="楷体"/>
          <w:sz w:val="24"/>
          <w:szCs w:val="24"/>
        </w:rPr>
        <w:t>表示</w:t>
      </w:r>
      <w:r w:rsidRPr="004D0DD7">
        <w:rPr>
          <w:rFonts w:eastAsia="楷体"/>
          <w:position w:val="-10"/>
          <w:sz w:val="24"/>
          <w:szCs w:val="24"/>
        </w:rPr>
        <w:object w:dxaOrig="737" w:dyaOrig="392" w14:anchorId="5D88E650">
          <v:shape id="_x0000_i1075" type="#_x0000_t75" style="width:37pt;height:19.5pt" o:ole="">
            <v:imagedata r:id="rId106" o:title=""/>
          </v:shape>
          <o:OLEObject Type="Embed" ProgID="Equation.DSMT4" ShapeID="_x0000_i1075" DrawAspect="Content" ObjectID="_1802939847" r:id="rId107"/>
        </w:object>
      </w:r>
      <w:r w:rsidRPr="004D0DD7">
        <w:rPr>
          <w:rFonts w:eastAsia="楷体"/>
          <w:sz w:val="24"/>
          <w:szCs w:val="24"/>
        </w:rPr>
        <w:t>序列的逆序列，即</w:t>
      </w:r>
      <w:r w:rsidRPr="004D0DD7">
        <w:rPr>
          <w:rFonts w:eastAsia="楷体"/>
          <w:position w:val="-10"/>
          <w:sz w:val="24"/>
          <w:szCs w:val="24"/>
        </w:rPr>
        <w:object w:dxaOrig="1359" w:dyaOrig="403" w14:anchorId="67F87B9B">
          <v:shape id="_x0000_i1076" type="#_x0000_t75" style="width:68pt;height:20pt" o:ole="">
            <v:imagedata r:id="rId108" o:title=""/>
          </v:shape>
          <o:OLEObject Type="Embed" ProgID="Equation.DSMT4" ShapeID="_x0000_i1076" DrawAspect="Content" ObjectID="_1802939848" r:id="rId109"/>
        </w:object>
      </w:r>
      <w:r w:rsidRPr="004D0DD7">
        <w:rPr>
          <w:rFonts w:eastAsia="楷体"/>
          <w:sz w:val="24"/>
          <w:szCs w:val="24"/>
        </w:rPr>
        <w:t>。那么，</w:t>
      </w:r>
      <w:r w:rsidRPr="004D0DD7">
        <w:rPr>
          <w:rFonts w:eastAsia="楷体"/>
          <w:position w:val="-12"/>
          <w:sz w:val="24"/>
          <w:szCs w:val="24"/>
        </w:rPr>
        <w:object w:dxaOrig="288" w:dyaOrig="369" w14:anchorId="42AACACA">
          <v:shape id="_x0000_i1077" type="#_x0000_t75" style="width:14.5pt;height:19pt" o:ole="">
            <v:imagedata r:id="rId110" o:title=""/>
          </v:shape>
          <o:OLEObject Type="Embed" ProgID="Equation.DSMT4" ShapeID="_x0000_i1077" DrawAspect="Content" ObjectID="_1802939849" r:id="rId111"/>
        </w:object>
      </w:r>
      <w:r w:rsidRPr="004D0DD7">
        <w:rPr>
          <w:rFonts w:eastAsia="楷体"/>
          <w:sz w:val="24"/>
          <w:szCs w:val="24"/>
        </w:rPr>
        <w:t>可以进一步表达为</w:t>
      </w:r>
    </w:p>
    <w:p w14:paraId="1E7BC497" w14:textId="77777777" w:rsidR="00DF7A4D" w:rsidRPr="004D0DD7" w:rsidRDefault="004B2FEA">
      <w:pPr>
        <w:pStyle w:val="MTDisplayEquation"/>
        <w:ind w:firstLineChars="800" w:firstLine="1920"/>
        <w:rPr>
          <w:rFonts w:ascii="Times New Roman" w:eastAsia="楷体" w:hAnsi="Times New Roman" w:cs="Times New Roman"/>
          <w:sz w:val="24"/>
          <w:szCs w:val="24"/>
        </w:rPr>
      </w:pPr>
      <w:r w:rsidRPr="004D0DD7">
        <w:rPr>
          <w:rFonts w:ascii="Times New Roman" w:eastAsia="楷体" w:hAnsi="Times New Roman" w:cs="Times New Roman"/>
          <w:sz w:val="24"/>
          <w:szCs w:val="24"/>
        </w:rPr>
        <w:lastRenderedPageBreak/>
        <w:tab/>
      </w:r>
      <w:r w:rsidRPr="004D0DD7">
        <w:rPr>
          <w:rFonts w:ascii="Times New Roman" w:eastAsia="楷体" w:hAnsi="Times New Roman" w:cs="Times New Roman"/>
          <w:position w:val="-86"/>
          <w:sz w:val="24"/>
          <w:szCs w:val="24"/>
        </w:rPr>
        <w:object w:dxaOrig="3606" w:dyaOrig="1843" w14:anchorId="2D328D49">
          <v:shape id="_x0000_i1078" type="#_x0000_t75" style="width:180.5pt;height:92pt" o:ole="">
            <v:imagedata r:id="rId112" o:title=""/>
          </v:shape>
          <o:OLEObject Type="Embed" ProgID="Equation.DSMT4" ShapeID="_x0000_i1078" DrawAspect="Content" ObjectID="_1802939850" r:id="rId113"/>
        </w:object>
      </w:r>
      <w:r w:rsidRPr="004D0DD7">
        <w:rPr>
          <w:rFonts w:ascii="Times New Roman" w:eastAsia="楷体" w:hAnsi="Times New Roman" w:cs="Times New Roman"/>
          <w:sz w:val="24"/>
          <w:szCs w:val="24"/>
        </w:rPr>
        <w:t xml:space="preserve">                                         (7)</w:t>
      </w:r>
    </w:p>
    <w:p w14:paraId="0D319A51" w14:textId="77777777" w:rsidR="00DF7A4D" w:rsidRPr="004D0DD7" w:rsidRDefault="004B2FEA">
      <w:pPr>
        <w:pStyle w:val="MTDisplayEquation"/>
        <w:ind w:firstLineChars="800" w:firstLine="1920"/>
        <w:rPr>
          <w:rFonts w:ascii="Times New Roman" w:eastAsia="楷体" w:hAnsi="Times New Roman" w:cs="Times New Roman"/>
          <w:sz w:val="24"/>
          <w:szCs w:val="24"/>
        </w:rPr>
      </w:pPr>
      <w:r w:rsidRPr="004D0DD7">
        <w:rPr>
          <w:rFonts w:ascii="Times New Roman" w:eastAsia="楷体" w:hAnsi="Times New Roman" w:cs="Times New Roman"/>
          <w:sz w:val="24"/>
          <w:szCs w:val="24"/>
        </w:rPr>
        <w:t xml:space="preserve">                                  </w:t>
      </w:r>
    </w:p>
    <w:p w14:paraId="42F9D783" w14:textId="77777777" w:rsidR="00DF7A4D" w:rsidRPr="004D0DD7" w:rsidRDefault="004B2FEA">
      <w:pPr>
        <w:spacing w:line="480" w:lineRule="exact"/>
        <w:rPr>
          <w:rFonts w:eastAsia="楷体"/>
          <w:sz w:val="24"/>
          <w:szCs w:val="24"/>
        </w:rPr>
      </w:pPr>
      <w:r w:rsidRPr="004D0DD7">
        <w:rPr>
          <w:rFonts w:eastAsia="楷体"/>
          <w:sz w:val="24"/>
          <w:szCs w:val="24"/>
        </w:rPr>
        <w:t>其中，</w:t>
      </w:r>
      <w:r w:rsidRPr="004D0DD7">
        <w:rPr>
          <w:rFonts w:eastAsia="楷体"/>
          <w:position w:val="-4"/>
          <w:sz w:val="24"/>
          <w:szCs w:val="24"/>
        </w:rPr>
        <w:object w:dxaOrig="219" w:dyaOrig="219" w14:anchorId="07630490">
          <v:shape id="_x0000_i1079" type="#_x0000_t75" style="width:11pt;height:11pt" o:ole="">
            <v:imagedata r:id="rId114" o:title=""/>
          </v:shape>
          <o:OLEObject Type="Embed" ProgID="Equation.DSMT4" ShapeID="_x0000_i1079" DrawAspect="Content" ObjectID="_1802939851" r:id="rId115"/>
        </w:object>
      </w:r>
      <w:r w:rsidRPr="004D0DD7">
        <w:rPr>
          <w:rFonts w:eastAsia="楷体"/>
          <w:sz w:val="24"/>
          <w:szCs w:val="24"/>
        </w:rPr>
        <w:t>表示循环卷积。从式（</w:t>
      </w:r>
      <w:r w:rsidRPr="004D0DD7">
        <w:rPr>
          <w:rFonts w:eastAsia="楷体"/>
          <w:sz w:val="24"/>
          <w:szCs w:val="24"/>
        </w:rPr>
        <w:t>7</w:t>
      </w:r>
      <w:r w:rsidRPr="004D0DD7">
        <w:rPr>
          <w:rFonts w:eastAsia="楷体"/>
          <w:sz w:val="24"/>
          <w:szCs w:val="24"/>
        </w:rPr>
        <w:t>）中可以看出，我们将</w:t>
      </w:r>
      <w:r w:rsidRPr="004D0DD7">
        <w:rPr>
          <w:rFonts w:eastAsia="楷体"/>
          <w:position w:val="-12"/>
          <w:sz w:val="24"/>
          <w:szCs w:val="24"/>
        </w:rPr>
        <w:object w:dxaOrig="288" w:dyaOrig="369" w14:anchorId="7CB2B005">
          <v:shape id="_x0000_i1080" type="#_x0000_t75" style="width:14.5pt;height:19pt" o:ole="">
            <v:imagedata r:id="rId116" o:title=""/>
          </v:shape>
          <o:OLEObject Type="Embed" ProgID="Equation.DSMT4" ShapeID="_x0000_i1080" DrawAspect="Content" ObjectID="_1802939852" r:id="rId117"/>
        </w:object>
      </w:r>
      <w:r w:rsidRPr="004D0DD7">
        <w:rPr>
          <w:rFonts w:eastAsia="楷体"/>
          <w:sz w:val="24"/>
          <w:szCs w:val="24"/>
        </w:rPr>
        <w:t>的计算转换成了一个循环卷积的运算。进一步采用如下定义：</w:t>
      </w:r>
    </w:p>
    <w:p w14:paraId="05CD9E60" w14:textId="77777777" w:rsidR="00DF7A4D" w:rsidRPr="004D0DD7" w:rsidRDefault="004B2FEA">
      <w:pPr>
        <w:tabs>
          <w:tab w:val="center" w:pos="4160"/>
          <w:tab w:val="right" w:pos="8300"/>
        </w:tabs>
        <w:jc w:val="center"/>
        <w:rPr>
          <w:rFonts w:eastAsia="楷体"/>
          <w:sz w:val="24"/>
          <w:szCs w:val="24"/>
        </w:rPr>
      </w:pPr>
      <w:r w:rsidRPr="004D0DD7">
        <w:rPr>
          <w:rFonts w:eastAsia="楷体"/>
          <w:sz w:val="24"/>
          <w:szCs w:val="24"/>
        </w:rPr>
        <w:t xml:space="preserve">                                    </w:t>
      </w:r>
      <w:r w:rsidRPr="004D0DD7">
        <w:rPr>
          <w:rFonts w:eastAsia="楷体"/>
          <w:position w:val="-58"/>
          <w:sz w:val="24"/>
          <w:szCs w:val="24"/>
        </w:rPr>
        <w:object w:dxaOrig="3606" w:dyaOrig="1302" w14:anchorId="6E17BA5B">
          <v:shape id="_x0000_i1081" type="#_x0000_t75" style="width:180.5pt;height:65pt" o:ole="">
            <v:imagedata r:id="rId118" o:title=""/>
          </v:shape>
          <o:OLEObject Type="Embed" ProgID="Equation.DSMT4" ShapeID="_x0000_i1081" DrawAspect="Content" ObjectID="_1802939853" r:id="rId119"/>
        </w:object>
      </w:r>
      <w:r w:rsidRPr="004D0DD7">
        <w:rPr>
          <w:rFonts w:eastAsia="楷体"/>
          <w:sz w:val="24"/>
          <w:szCs w:val="24"/>
        </w:rPr>
        <w:t xml:space="preserve">                               (8)</w:t>
      </w:r>
    </w:p>
    <w:p w14:paraId="3C417DED" w14:textId="77777777" w:rsidR="00DF7A4D" w:rsidRPr="004D0DD7" w:rsidRDefault="004B2FEA">
      <w:pPr>
        <w:spacing w:line="360" w:lineRule="auto"/>
        <w:jc w:val="left"/>
        <w:rPr>
          <w:rFonts w:eastAsia="楷体"/>
          <w:sz w:val="24"/>
          <w:szCs w:val="24"/>
        </w:rPr>
      </w:pPr>
      <w:r w:rsidRPr="004D0DD7">
        <w:rPr>
          <w:rFonts w:eastAsia="楷体"/>
          <w:sz w:val="24"/>
          <w:szCs w:val="24"/>
        </w:rPr>
        <w:t>那么，利用循环卷积与</w:t>
      </w:r>
      <w:proofErr w:type="gramStart"/>
      <w:r w:rsidRPr="004D0DD7">
        <w:rPr>
          <w:rFonts w:eastAsia="楷体"/>
          <w:sz w:val="24"/>
          <w:szCs w:val="24"/>
        </w:rPr>
        <w:t>离散傅里叶</w:t>
      </w:r>
      <w:proofErr w:type="gramEnd"/>
      <w:r w:rsidRPr="004D0DD7">
        <w:rPr>
          <w:rFonts w:eastAsia="楷体"/>
          <w:sz w:val="24"/>
          <w:szCs w:val="24"/>
        </w:rPr>
        <w:t>（</w:t>
      </w:r>
      <w:r w:rsidRPr="004D0DD7">
        <w:rPr>
          <w:rFonts w:eastAsia="楷体"/>
          <w:sz w:val="24"/>
          <w:szCs w:val="24"/>
        </w:rPr>
        <w:t>Discrete Fourier Transform</w:t>
      </w:r>
      <w:r w:rsidRPr="004D0DD7">
        <w:rPr>
          <w:rFonts w:eastAsia="楷体"/>
          <w:sz w:val="24"/>
          <w:szCs w:val="24"/>
        </w:rPr>
        <w:t>，</w:t>
      </w:r>
      <w:r w:rsidRPr="004D0DD7">
        <w:rPr>
          <w:rFonts w:eastAsia="楷体"/>
          <w:sz w:val="24"/>
          <w:szCs w:val="24"/>
        </w:rPr>
        <w:t xml:space="preserve"> DFT</w:t>
      </w:r>
      <w:r w:rsidRPr="004D0DD7">
        <w:rPr>
          <w:rFonts w:eastAsia="楷体"/>
          <w:sz w:val="24"/>
          <w:szCs w:val="24"/>
        </w:rPr>
        <w:t>）变换的关系，我们有</w:t>
      </w:r>
      <w:r w:rsidRPr="004D0DD7">
        <w:rPr>
          <w:rFonts w:eastAsia="楷体"/>
          <w:position w:val="-12"/>
          <w:sz w:val="24"/>
          <w:szCs w:val="24"/>
        </w:rPr>
        <w:object w:dxaOrig="2926" w:dyaOrig="403" w14:anchorId="1F552FB8">
          <v:shape id="_x0000_i1082" type="#_x0000_t75" style="width:146.5pt;height:20pt" o:ole="">
            <v:imagedata r:id="rId120" o:title=""/>
          </v:shape>
          <o:OLEObject Type="Embed" ProgID="Equation.DSMT4" ShapeID="_x0000_i1082" DrawAspect="Content" ObjectID="_1802939854" r:id="rId121"/>
        </w:object>
      </w:r>
      <w:r w:rsidRPr="004D0DD7">
        <w:rPr>
          <w:rFonts w:eastAsia="楷体"/>
          <w:sz w:val="24"/>
          <w:szCs w:val="24"/>
        </w:rPr>
        <w:t>，其中</w:t>
      </w:r>
      <w:r w:rsidRPr="004D0DD7">
        <w:rPr>
          <w:rFonts w:eastAsia="楷体"/>
          <w:position w:val="-4"/>
          <w:sz w:val="24"/>
          <w:szCs w:val="24"/>
        </w:rPr>
        <w:object w:dxaOrig="150" w:dyaOrig="150" w14:anchorId="221466A9">
          <v:shape id="_x0000_i1083" type="#_x0000_t75" style="width:7.5pt;height:7.5pt" o:ole="">
            <v:imagedata r:id="rId122" o:title=""/>
          </v:shape>
          <o:OLEObject Type="Embed" ProgID="Equation.DSMT4" ShapeID="_x0000_i1083" DrawAspect="Content" ObjectID="_1802939855" r:id="rId123"/>
        </w:object>
      </w:r>
      <w:r w:rsidRPr="004D0DD7">
        <w:rPr>
          <w:rFonts w:eastAsia="楷体"/>
          <w:sz w:val="24"/>
          <w:szCs w:val="24"/>
        </w:rPr>
        <w:t>表示</w:t>
      </w:r>
      <w:ins w:id="21" w:author="*   ..   *" w:date="2022-12-15T22:03:00Z">
        <w:r w:rsidRPr="004D0DD7">
          <w:rPr>
            <w:rFonts w:eastAsia="楷体"/>
            <w:sz w:val="24"/>
            <w:szCs w:val="24"/>
          </w:rPr>
          <w:t>Hadamard</w:t>
        </w:r>
      </w:ins>
      <w:r w:rsidRPr="004D0DD7">
        <w:rPr>
          <w:rFonts w:eastAsia="楷体"/>
          <w:sz w:val="24"/>
          <w:szCs w:val="24"/>
        </w:rPr>
        <w:t>乘积，</w:t>
      </w:r>
      <w:r w:rsidRPr="004D0DD7">
        <w:rPr>
          <w:rFonts w:eastAsia="楷体"/>
          <w:position w:val="-12"/>
          <w:sz w:val="24"/>
          <w:szCs w:val="24"/>
        </w:rPr>
        <w:object w:dxaOrig="657" w:dyaOrig="369" w14:anchorId="03B31972">
          <v:shape id="_x0000_i1084" type="#_x0000_t75" style="width:33pt;height:19pt" o:ole="">
            <v:imagedata r:id="rId124" o:title=""/>
          </v:shape>
          <o:OLEObject Type="Embed" ProgID="Equation.DSMT4" ShapeID="_x0000_i1084" DrawAspect="Content" ObjectID="_1802939856" r:id="rId125"/>
        </w:object>
      </w:r>
      <w:r w:rsidRPr="004D0DD7">
        <w:rPr>
          <w:rFonts w:eastAsia="楷体"/>
          <w:sz w:val="24"/>
          <w:szCs w:val="24"/>
        </w:rPr>
        <w:t>是</w:t>
      </w:r>
      <w:r w:rsidRPr="004D0DD7">
        <w:rPr>
          <w:rFonts w:eastAsia="楷体"/>
          <w:position w:val="-6"/>
          <w:sz w:val="24"/>
          <w:szCs w:val="24"/>
        </w:rPr>
        <w:object w:dxaOrig="795" w:dyaOrig="288" w14:anchorId="08E3D8CC">
          <v:shape id="_x0000_i1085" type="#_x0000_t75" style="width:40pt;height:14.5pt" o:ole="">
            <v:imagedata r:id="rId126" o:title=""/>
          </v:shape>
          <o:OLEObject Type="Embed" ProgID="Equation.DSMT4" ShapeID="_x0000_i1085" DrawAspect="Content" ObjectID="_1802939857" r:id="rId127"/>
        </w:object>
      </w:r>
      <w:proofErr w:type="gramStart"/>
      <w:r w:rsidRPr="004D0DD7">
        <w:rPr>
          <w:rFonts w:eastAsia="楷体"/>
          <w:sz w:val="24"/>
          <w:szCs w:val="24"/>
        </w:rPr>
        <w:t>个</w:t>
      </w:r>
      <w:proofErr w:type="gramEnd"/>
      <w:r w:rsidRPr="004D0DD7">
        <w:rPr>
          <w:rFonts w:eastAsia="楷体"/>
          <w:sz w:val="24"/>
          <w:szCs w:val="24"/>
        </w:rPr>
        <w:t>点的</w:t>
      </w:r>
      <w:r w:rsidRPr="004D0DD7">
        <w:rPr>
          <w:rFonts w:eastAsia="楷体"/>
          <w:sz w:val="24"/>
          <w:szCs w:val="24"/>
        </w:rPr>
        <w:t>DFT</w:t>
      </w:r>
      <w:r w:rsidRPr="004D0DD7">
        <w:rPr>
          <w:rFonts w:eastAsia="楷体"/>
          <w:sz w:val="24"/>
          <w:szCs w:val="24"/>
        </w:rPr>
        <w:t>变换矩阵。另外，由于</w:t>
      </w:r>
      <w:r w:rsidRPr="004D0DD7">
        <w:rPr>
          <w:rFonts w:eastAsia="楷体"/>
          <w:position w:val="-10"/>
          <w:sz w:val="24"/>
          <w:szCs w:val="24"/>
        </w:rPr>
        <w:object w:dxaOrig="703" w:dyaOrig="403" w14:anchorId="2800CE4C">
          <v:shape id="_x0000_i1086" type="#_x0000_t75" style="width:35pt;height:20pt" o:ole="">
            <v:imagedata r:id="rId128" o:title=""/>
          </v:shape>
          <o:OLEObject Type="Embed" ProgID="Equation.DSMT4" ShapeID="_x0000_i1086" DrawAspect="Content" ObjectID="_1802939858" r:id="rId129"/>
        </w:object>
      </w:r>
      <w:r w:rsidRPr="004D0DD7">
        <w:rPr>
          <w:rFonts w:eastAsia="楷体"/>
          <w:sz w:val="24"/>
          <w:szCs w:val="24"/>
        </w:rPr>
        <w:t>是</w:t>
      </w:r>
      <w:r w:rsidRPr="004D0DD7">
        <w:rPr>
          <w:rFonts w:eastAsia="楷体"/>
          <w:position w:val="-10"/>
          <w:sz w:val="24"/>
          <w:szCs w:val="24"/>
        </w:rPr>
        <w:object w:dxaOrig="737" w:dyaOrig="392" w14:anchorId="41F6F853">
          <v:shape id="_x0000_i1087" type="#_x0000_t75" style="width:37pt;height:19.5pt" o:ole="">
            <v:imagedata r:id="rId130" o:title=""/>
          </v:shape>
          <o:OLEObject Type="Embed" ProgID="Equation.DSMT4" ShapeID="_x0000_i1087" DrawAspect="Content" ObjectID="_1802939859" r:id="rId131"/>
        </w:object>
      </w:r>
      <w:r w:rsidRPr="004D0DD7">
        <w:rPr>
          <w:rFonts w:eastAsia="楷体"/>
          <w:sz w:val="24"/>
          <w:szCs w:val="24"/>
        </w:rPr>
        <w:t>序列的逆序列，根据</w:t>
      </w:r>
      <w:r w:rsidRPr="004D0DD7">
        <w:rPr>
          <w:rFonts w:eastAsia="楷体"/>
          <w:sz w:val="24"/>
          <w:szCs w:val="24"/>
        </w:rPr>
        <w:t>DFT</w:t>
      </w:r>
      <w:r w:rsidRPr="004D0DD7">
        <w:rPr>
          <w:rFonts w:eastAsia="楷体"/>
          <w:sz w:val="24"/>
          <w:szCs w:val="24"/>
        </w:rPr>
        <w:t>变换的特性可知，</w:t>
      </w:r>
      <w:r w:rsidRPr="004D0DD7">
        <w:rPr>
          <w:rFonts w:eastAsia="楷体"/>
          <w:position w:val="-10"/>
          <w:sz w:val="24"/>
          <w:szCs w:val="24"/>
        </w:rPr>
        <w:object w:dxaOrig="795" w:dyaOrig="403" w14:anchorId="3AA16344">
          <v:shape id="_x0000_i1088" type="#_x0000_t75" style="width:40pt;height:20pt" o:ole="">
            <v:imagedata r:id="rId132" o:title=""/>
          </v:shape>
          <o:OLEObject Type="Embed" ProgID="Equation.DSMT4" ShapeID="_x0000_i1088" DrawAspect="Content" ObjectID="_1802939860" r:id="rId133"/>
        </w:object>
      </w:r>
      <w:r w:rsidRPr="004D0DD7">
        <w:rPr>
          <w:rFonts w:eastAsia="楷体"/>
          <w:sz w:val="24"/>
          <w:szCs w:val="24"/>
        </w:rPr>
        <w:t>的</w:t>
      </w:r>
      <w:r w:rsidRPr="004D0DD7">
        <w:rPr>
          <w:rFonts w:eastAsia="楷体"/>
          <w:sz w:val="24"/>
          <w:szCs w:val="24"/>
        </w:rPr>
        <w:t>DFT</w:t>
      </w:r>
      <w:r w:rsidRPr="004D0DD7">
        <w:rPr>
          <w:rFonts w:eastAsia="楷体"/>
          <w:sz w:val="24"/>
          <w:szCs w:val="24"/>
        </w:rPr>
        <w:t>变换结果是序列</w:t>
      </w:r>
      <w:r w:rsidRPr="004D0DD7">
        <w:rPr>
          <w:rFonts w:eastAsia="楷体"/>
          <w:position w:val="-10"/>
          <w:sz w:val="24"/>
          <w:szCs w:val="24"/>
        </w:rPr>
        <w:object w:dxaOrig="737" w:dyaOrig="392" w14:anchorId="5C69FCBF">
          <v:shape id="_x0000_i1089" type="#_x0000_t75" style="width:37pt;height:19.5pt" o:ole="">
            <v:imagedata r:id="rId134" o:title=""/>
          </v:shape>
          <o:OLEObject Type="Embed" ProgID="Equation.DSMT4" ShapeID="_x0000_i1089" DrawAspect="Content" ObjectID="_1802939861" r:id="rId135"/>
        </w:object>
      </w:r>
      <w:r w:rsidRPr="004D0DD7">
        <w:rPr>
          <w:rFonts w:eastAsia="楷体"/>
          <w:sz w:val="24"/>
          <w:szCs w:val="24"/>
        </w:rPr>
        <w:t>序列</w:t>
      </w:r>
      <w:r w:rsidRPr="004D0DD7">
        <w:rPr>
          <w:rFonts w:eastAsia="楷体"/>
          <w:sz w:val="24"/>
          <w:szCs w:val="24"/>
        </w:rPr>
        <w:t>DFT</w:t>
      </w:r>
      <w:r w:rsidRPr="004D0DD7">
        <w:rPr>
          <w:rFonts w:eastAsia="楷体"/>
          <w:sz w:val="24"/>
          <w:szCs w:val="24"/>
        </w:rPr>
        <w:t>变换结果的复共轭。因此，</w:t>
      </w:r>
      <w:r w:rsidRPr="004D0DD7">
        <w:rPr>
          <w:rFonts w:eastAsia="楷体"/>
          <w:position w:val="-12"/>
          <w:sz w:val="24"/>
          <w:szCs w:val="24"/>
        </w:rPr>
        <w:object w:dxaOrig="749" w:dyaOrig="369" w14:anchorId="69120B71">
          <v:shape id="_x0000_i1090" type="#_x0000_t75" style="width:37.5pt;height:19pt" o:ole="">
            <v:imagedata r:id="rId136" o:title=""/>
          </v:shape>
          <o:OLEObject Type="Embed" ProgID="Equation.DSMT4" ShapeID="_x0000_i1090" DrawAspect="Content" ObjectID="_1802939862" r:id="rId137"/>
        </w:object>
      </w:r>
      <w:r w:rsidRPr="004D0DD7">
        <w:rPr>
          <w:rFonts w:eastAsia="楷体"/>
          <w:sz w:val="24"/>
          <w:szCs w:val="24"/>
        </w:rPr>
        <w:t>的结果可以进一步简化为</w:t>
      </w:r>
      <w:r w:rsidRPr="004D0DD7">
        <w:rPr>
          <w:rFonts w:eastAsia="楷体"/>
          <w:position w:val="-18"/>
          <w:sz w:val="24"/>
          <w:szCs w:val="24"/>
        </w:rPr>
        <w:object w:dxaOrig="1843" w:dyaOrig="507" w14:anchorId="744DE901">
          <v:shape id="_x0000_i1091" type="#_x0000_t75" style="width:92pt;height:25.5pt" o:ole="">
            <v:imagedata r:id="rId138" o:title=""/>
          </v:shape>
          <o:OLEObject Type="Embed" ProgID="Equation.DSMT4" ShapeID="_x0000_i1091" DrawAspect="Content" ObjectID="_1802939863" r:id="rId139"/>
        </w:object>
      </w:r>
      <w:r w:rsidRPr="004D0DD7">
        <w:rPr>
          <w:rFonts w:eastAsia="楷体"/>
          <w:sz w:val="24"/>
          <w:szCs w:val="24"/>
        </w:rPr>
        <w:t>，进而</w:t>
      </w:r>
      <w:r w:rsidRPr="004D0DD7">
        <w:rPr>
          <w:rFonts w:eastAsia="楷体"/>
          <w:position w:val="-6"/>
          <w:sz w:val="24"/>
          <w:szCs w:val="24"/>
        </w:rPr>
        <w:object w:dxaOrig="219" w:dyaOrig="219" w14:anchorId="6BF0CE56">
          <v:shape id="_x0000_i1092" type="#_x0000_t75" style="width:11pt;height:11pt" o:ole="">
            <v:imagedata r:id="rId140" o:title=""/>
          </v:shape>
          <o:OLEObject Type="Embed" ProgID="Equation.DSMT4" ShapeID="_x0000_i1092" DrawAspect="Content" ObjectID="_1802939864" r:id="rId141"/>
        </w:object>
      </w:r>
      <w:r w:rsidRPr="004D0DD7">
        <w:rPr>
          <w:rFonts w:eastAsia="楷体"/>
          <w:sz w:val="24"/>
          <w:szCs w:val="24"/>
        </w:rPr>
        <w:t>可以通过对</w:t>
      </w:r>
      <w:r w:rsidRPr="004D0DD7">
        <w:rPr>
          <w:rFonts w:eastAsia="楷体"/>
          <w:position w:val="-18"/>
          <w:sz w:val="24"/>
          <w:szCs w:val="24"/>
        </w:rPr>
        <w:object w:dxaOrig="956" w:dyaOrig="507" w14:anchorId="1028A691">
          <v:shape id="_x0000_i1093" type="#_x0000_t75" style="width:48pt;height:25.5pt" o:ole="">
            <v:imagedata r:id="rId142" o:title=""/>
          </v:shape>
          <o:OLEObject Type="Embed" ProgID="Equation.DSMT4" ShapeID="_x0000_i1093" DrawAspect="Content" ObjectID="_1802939865" r:id="rId143"/>
        </w:object>
      </w:r>
      <w:r w:rsidRPr="004D0DD7">
        <w:rPr>
          <w:rFonts w:eastAsia="楷体"/>
          <w:sz w:val="24"/>
          <w:szCs w:val="24"/>
        </w:rPr>
        <w:t>执行</w:t>
      </w:r>
      <w:r w:rsidRPr="004D0DD7">
        <w:rPr>
          <w:rFonts w:eastAsia="楷体"/>
          <w:sz w:val="24"/>
          <w:szCs w:val="24"/>
        </w:rPr>
        <w:t>DFT</w:t>
      </w:r>
      <w:r w:rsidRPr="004D0DD7">
        <w:rPr>
          <w:rFonts w:eastAsia="楷体"/>
          <w:sz w:val="24"/>
          <w:szCs w:val="24"/>
        </w:rPr>
        <w:t>变换的逆变换求得。</w:t>
      </w:r>
      <w:r w:rsidRPr="004D0DD7">
        <w:rPr>
          <w:rFonts w:eastAsia="楷体"/>
          <w:sz w:val="24"/>
          <w:szCs w:val="24"/>
        </w:rPr>
        <w:t xml:space="preserve">    </w:t>
      </w:r>
      <w:r w:rsidRPr="004D0DD7">
        <w:rPr>
          <w:rFonts w:eastAsia="楷体"/>
          <w:sz w:val="24"/>
          <w:szCs w:val="24"/>
        </w:rPr>
        <w:t>类似地，的求解，也可以转换成循环卷积的运算，同样可以变换成</w:t>
      </w:r>
      <w:r w:rsidRPr="004D0DD7">
        <w:rPr>
          <w:rFonts w:eastAsia="楷体"/>
          <w:sz w:val="24"/>
          <w:szCs w:val="24"/>
        </w:rPr>
        <w:t>DFT</w:t>
      </w:r>
      <w:r w:rsidRPr="004D0DD7">
        <w:rPr>
          <w:rFonts w:eastAsia="楷体"/>
          <w:sz w:val="24"/>
          <w:szCs w:val="24"/>
        </w:rPr>
        <w:t>变换和</w:t>
      </w:r>
      <w:r w:rsidRPr="004D0DD7">
        <w:rPr>
          <w:rFonts w:eastAsia="楷体"/>
          <w:sz w:val="24"/>
          <w:szCs w:val="24"/>
        </w:rPr>
        <w:t>DFT</w:t>
      </w:r>
      <w:r w:rsidRPr="004D0DD7">
        <w:rPr>
          <w:rFonts w:eastAsia="楷体"/>
          <w:sz w:val="24"/>
          <w:szCs w:val="24"/>
        </w:rPr>
        <w:t>变换逆变换的运算。获取和后，接收信号的自相关序列可以通过求得。对这些自相关序列做傅里叶变换，即可得到监测频段的频谱。本课题拟提出的快速功率谱重构的方法的流程如图</w:t>
      </w:r>
      <w:r w:rsidRPr="004D0DD7">
        <w:rPr>
          <w:rFonts w:eastAsia="楷体"/>
          <w:sz w:val="24"/>
          <w:szCs w:val="24"/>
        </w:rPr>
        <w:t>3-</w:t>
      </w:r>
      <w:r w:rsidRPr="00FB42EA">
        <w:rPr>
          <w:rFonts w:eastAsia="楷体"/>
          <w:sz w:val="24"/>
          <w:szCs w:val="24"/>
        </w:rPr>
        <w:t>4</w:t>
      </w:r>
      <w:r w:rsidRPr="004D0DD7">
        <w:rPr>
          <w:rFonts w:eastAsia="楷体"/>
          <w:sz w:val="24"/>
          <w:szCs w:val="24"/>
        </w:rPr>
        <w:t>所示。</w:t>
      </w:r>
      <w:r w:rsidRPr="004D0DD7">
        <w:rPr>
          <w:rFonts w:eastAsia="楷体"/>
        </w:rPr>
        <w:object w:dxaOrig="8486" w:dyaOrig="1914" w14:anchorId="028ABCC1">
          <v:shape id="_x0000_i1094" type="#_x0000_t75" style="width:424.5pt;height:95.5pt" o:ole="">
            <v:imagedata r:id="rId144" o:title=""/>
          </v:shape>
          <o:OLEObject Type="Embed" ProgID="Visio.Drawing.15" ShapeID="_x0000_i1094" DrawAspect="Content" ObjectID="_1802939866" r:id="rId145"/>
        </w:object>
      </w:r>
    </w:p>
    <w:p w14:paraId="3788B7A7" w14:textId="77777777" w:rsidR="00DF7A4D" w:rsidRPr="004D0DD7" w:rsidRDefault="004B2FEA">
      <w:pPr>
        <w:spacing w:line="480" w:lineRule="exact"/>
        <w:jc w:val="center"/>
        <w:rPr>
          <w:rFonts w:eastAsia="楷体"/>
        </w:rPr>
      </w:pPr>
      <w:r w:rsidRPr="004D0DD7">
        <w:rPr>
          <w:rFonts w:eastAsia="楷体"/>
        </w:rPr>
        <w:t>图</w:t>
      </w:r>
      <w:r w:rsidRPr="004D0DD7">
        <w:rPr>
          <w:rFonts w:eastAsia="楷体"/>
        </w:rPr>
        <w:t>3-</w:t>
      </w:r>
      <w:r w:rsidRPr="00FB42EA">
        <w:rPr>
          <w:rFonts w:eastAsia="楷体"/>
        </w:rPr>
        <w:t>4</w:t>
      </w:r>
      <w:r w:rsidRPr="004D0DD7">
        <w:rPr>
          <w:rFonts w:eastAsia="楷体"/>
        </w:rPr>
        <w:t xml:space="preserve"> </w:t>
      </w:r>
      <w:r w:rsidRPr="004D0DD7">
        <w:rPr>
          <w:rFonts w:eastAsia="楷体"/>
        </w:rPr>
        <w:t>快速功率谱重构方法流程</w:t>
      </w:r>
    </w:p>
    <w:p w14:paraId="12FA513F" w14:textId="77777777" w:rsidR="00DF7A4D" w:rsidRPr="004D0DD7" w:rsidRDefault="004B2FEA">
      <w:pPr>
        <w:spacing w:line="480" w:lineRule="exact"/>
        <w:ind w:firstLine="480"/>
        <w:rPr>
          <w:rFonts w:eastAsia="楷体"/>
          <w:sz w:val="24"/>
          <w:szCs w:val="24"/>
        </w:rPr>
      </w:pPr>
      <w:r w:rsidRPr="004D0DD7">
        <w:rPr>
          <w:rFonts w:eastAsia="楷体"/>
          <w:sz w:val="24"/>
          <w:szCs w:val="24"/>
        </w:rPr>
        <w:t>通过分析可以知道，上述拟提出的功率谱重构方法所需要的浮点数运算大约为</w:t>
      </w:r>
      <w:r w:rsidRPr="004D0DD7">
        <w:rPr>
          <w:rFonts w:eastAsia="楷体"/>
          <w:position w:val="-10"/>
          <w:sz w:val="24"/>
          <w:szCs w:val="24"/>
        </w:rPr>
        <w:object w:dxaOrig="3479" w:dyaOrig="357" w14:anchorId="1F77F4CF">
          <v:shape id="_x0000_i1095" type="#_x0000_t75" style="width:174pt;height:18pt" o:ole="">
            <v:imagedata r:id="rId146" o:title=""/>
          </v:shape>
          <o:OLEObject Type="Embed" ProgID="Equation.DSMT4" ShapeID="_x0000_i1095" DrawAspect="Content" ObjectID="_1802939867" r:id="rId147"/>
        </w:object>
      </w:r>
      <w:r w:rsidRPr="004D0DD7">
        <w:rPr>
          <w:rFonts w:eastAsia="楷体"/>
          <w:sz w:val="24"/>
          <w:szCs w:val="24"/>
        </w:rPr>
        <w:t>，与直接计算方式对应的</w:t>
      </w:r>
      <w:r w:rsidRPr="004D0DD7">
        <w:rPr>
          <w:rFonts w:eastAsia="楷体"/>
          <w:position w:val="-6"/>
          <w:sz w:val="24"/>
          <w:szCs w:val="24"/>
        </w:rPr>
        <w:object w:dxaOrig="1233" w:dyaOrig="334" w14:anchorId="57F7619F">
          <v:shape id="_x0000_i1096" type="#_x0000_t75" style="width:61.5pt;height:16.5pt" o:ole="">
            <v:imagedata r:id="rId148" o:title=""/>
          </v:shape>
          <o:OLEObject Type="Embed" ProgID="Equation.DSMT4" ShapeID="_x0000_i1096" DrawAspect="Content" ObjectID="_1802939868" r:id="rId149"/>
        </w:object>
      </w:r>
      <w:r w:rsidRPr="004D0DD7">
        <w:rPr>
          <w:rFonts w:eastAsia="楷体"/>
          <w:sz w:val="24"/>
          <w:szCs w:val="24"/>
        </w:rPr>
        <w:t>有了大</w:t>
      </w:r>
      <w:r w:rsidRPr="004D0DD7">
        <w:rPr>
          <w:rFonts w:eastAsia="楷体"/>
          <w:sz w:val="24"/>
          <w:szCs w:val="24"/>
        </w:rPr>
        <w:lastRenderedPageBreak/>
        <w:t>幅度的下降。另外，本课题拟提出的方法主要涉及到</w:t>
      </w:r>
      <w:r w:rsidRPr="004D0DD7">
        <w:rPr>
          <w:rFonts w:eastAsia="楷体"/>
          <w:sz w:val="24"/>
          <w:szCs w:val="24"/>
        </w:rPr>
        <w:t>DFT</w:t>
      </w:r>
      <w:r w:rsidRPr="004D0DD7">
        <w:rPr>
          <w:rFonts w:eastAsia="楷体"/>
          <w:sz w:val="24"/>
          <w:szCs w:val="24"/>
        </w:rPr>
        <w:t>变换以及</w:t>
      </w:r>
      <w:r w:rsidRPr="004D0DD7">
        <w:rPr>
          <w:rFonts w:eastAsia="楷体"/>
          <w:sz w:val="24"/>
          <w:szCs w:val="24"/>
        </w:rPr>
        <w:t>DFT</w:t>
      </w:r>
      <w:r w:rsidRPr="004D0DD7">
        <w:rPr>
          <w:rFonts w:eastAsia="楷体"/>
          <w:sz w:val="24"/>
          <w:szCs w:val="24"/>
        </w:rPr>
        <w:t>变换的逆变换，在实际的执行过程中，拟通过并行计算</w:t>
      </w:r>
      <w:r w:rsidR="00B80708" w:rsidRPr="004D0DD7">
        <w:rPr>
          <w:rFonts w:eastAsia="楷体"/>
          <w:sz w:val="24"/>
          <w:szCs w:val="24"/>
        </w:rPr>
        <w:t>以及</w:t>
      </w:r>
      <w:r w:rsidRPr="004D0DD7">
        <w:rPr>
          <w:rFonts w:eastAsia="楷体"/>
          <w:sz w:val="24"/>
          <w:szCs w:val="24"/>
        </w:rPr>
        <w:t>采用对</w:t>
      </w:r>
      <w:r w:rsidRPr="004D0DD7">
        <w:rPr>
          <w:rFonts w:eastAsia="楷体"/>
          <w:sz w:val="24"/>
          <w:szCs w:val="24"/>
        </w:rPr>
        <w:t>DFT</w:t>
      </w:r>
      <w:r w:rsidRPr="004D0DD7">
        <w:rPr>
          <w:rFonts w:eastAsia="楷体"/>
          <w:sz w:val="24"/>
          <w:szCs w:val="24"/>
        </w:rPr>
        <w:t>变换计算友好的硬件等方式进一步提高计算效率。</w:t>
      </w:r>
    </w:p>
    <w:p w14:paraId="280B8D9E" w14:textId="77777777" w:rsidR="00DF7A4D" w:rsidRPr="004D0DD7" w:rsidRDefault="004B2FEA">
      <w:pPr>
        <w:numPr>
          <w:ilvl w:val="0"/>
          <w:numId w:val="3"/>
        </w:numPr>
        <w:spacing w:line="480" w:lineRule="exact"/>
        <w:rPr>
          <w:rFonts w:eastAsia="楷体"/>
          <w:b/>
          <w:bCs/>
          <w:sz w:val="24"/>
          <w:szCs w:val="24"/>
        </w:rPr>
      </w:pPr>
      <w:r w:rsidRPr="004D0DD7">
        <w:rPr>
          <w:rFonts w:eastAsia="楷体"/>
          <w:b/>
          <w:bCs/>
          <w:sz w:val="24"/>
          <w:szCs w:val="24"/>
        </w:rPr>
        <w:t>频谱重构条件</w:t>
      </w:r>
    </w:p>
    <w:p w14:paraId="5E44B4EC" w14:textId="77777777" w:rsidR="00DF7A4D" w:rsidRPr="004D0DD7" w:rsidRDefault="004B2FEA">
      <w:pPr>
        <w:snapToGrid w:val="0"/>
        <w:spacing w:line="440" w:lineRule="exact"/>
        <w:ind w:firstLineChars="196" w:firstLine="470"/>
        <w:rPr>
          <w:rFonts w:eastAsia="楷体"/>
          <w:sz w:val="24"/>
          <w:szCs w:val="24"/>
        </w:rPr>
      </w:pPr>
      <w:r w:rsidRPr="004D0DD7">
        <w:rPr>
          <w:rFonts w:eastAsia="楷体"/>
          <w:sz w:val="24"/>
          <w:szCs w:val="24"/>
        </w:rPr>
        <w:t>序列</w:t>
      </w:r>
      <w:r w:rsidRPr="004D0DD7">
        <w:rPr>
          <w:rFonts w:eastAsia="楷体"/>
          <w:position w:val="-12"/>
          <w:sz w:val="24"/>
          <w:szCs w:val="24"/>
        </w:rPr>
        <w:object w:dxaOrig="461" w:dyaOrig="369" w14:anchorId="4868F8FD">
          <v:shape id="_x0000_i1097" type="#_x0000_t75" style="width:23pt;height:19pt" o:ole="">
            <v:imagedata r:id="rId150" o:title=""/>
          </v:shape>
          <o:OLEObject Type="Embed" ProgID="Equation.DSMT4" ShapeID="_x0000_i1097" DrawAspect="Content" ObjectID="_1802939869" r:id="rId151"/>
        </w:object>
      </w:r>
      <w:r w:rsidRPr="004D0DD7">
        <w:rPr>
          <w:rFonts w:eastAsia="楷体"/>
          <w:sz w:val="24"/>
          <w:szCs w:val="24"/>
        </w:rPr>
        <w:t>中不能存在零元素，是本课题拟提出宽带非稀疏频谱快速重构方法的必要条件。因为，序列</w:t>
      </w:r>
      <w:r w:rsidRPr="004D0DD7">
        <w:rPr>
          <w:rFonts w:eastAsia="楷体"/>
          <w:position w:val="-12"/>
          <w:sz w:val="24"/>
          <w:szCs w:val="24"/>
        </w:rPr>
        <w:object w:dxaOrig="461" w:dyaOrig="369" w14:anchorId="7E24CEC8">
          <v:shape id="_x0000_i1098" type="#_x0000_t75" style="width:23pt;height:19pt" o:ole="">
            <v:imagedata r:id="rId150" o:title=""/>
          </v:shape>
          <o:OLEObject Type="Embed" ProgID="Equation.DSMT4" ShapeID="_x0000_i1098" DrawAspect="Content" ObjectID="_1802939870" r:id="rId152"/>
        </w:object>
      </w:r>
      <w:r w:rsidRPr="004D0DD7">
        <w:rPr>
          <w:rFonts w:eastAsia="楷体"/>
          <w:sz w:val="24"/>
          <w:szCs w:val="24"/>
        </w:rPr>
        <w:t>中存在零元素会导致自相关序列中某些元素缺失，进而造成频谱估计</w:t>
      </w:r>
      <w:r w:rsidRPr="004D0DD7">
        <w:rPr>
          <w:rFonts w:eastAsia="楷体"/>
          <w:sz w:val="24"/>
          <w:szCs w:val="24"/>
        </w:rPr>
        <w:t>/</w:t>
      </w:r>
      <w:r w:rsidRPr="004D0DD7">
        <w:rPr>
          <w:rFonts w:eastAsia="楷体"/>
          <w:sz w:val="24"/>
          <w:szCs w:val="24"/>
        </w:rPr>
        <w:t>重构的不准确。进一步分析可以看出，保证序列</w:t>
      </w:r>
      <w:r w:rsidRPr="004D0DD7">
        <w:rPr>
          <w:rFonts w:eastAsia="楷体"/>
          <w:position w:val="-12"/>
          <w:sz w:val="24"/>
          <w:szCs w:val="24"/>
        </w:rPr>
        <w:object w:dxaOrig="461" w:dyaOrig="369" w14:anchorId="651DDCCB">
          <v:shape id="_x0000_i1099" type="#_x0000_t75" style="width:23pt;height:19pt" o:ole="">
            <v:imagedata r:id="rId153" o:title=""/>
          </v:shape>
          <o:OLEObject Type="Embed" ProgID="Equation.DSMT4" ShapeID="_x0000_i1099" DrawAspect="Content" ObjectID="_1802939871" r:id="rId154"/>
        </w:object>
      </w:r>
      <w:r w:rsidRPr="004D0DD7">
        <w:rPr>
          <w:rFonts w:eastAsia="楷体"/>
          <w:sz w:val="24"/>
          <w:szCs w:val="24"/>
        </w:rPr>
        <w:t>不包含零元素的前提条件是集合</w:t>
      </w:r>
      <w:r w:rsidRPr="004D0DD7">
        <w:rPr>
          <w:rFonts w:eastAsia="楷体"/>
          <w:position w:val="-12"/>
          <w:sz w:val="24"/>
          <w:szCs w:val="24"/>
        </w:rPr>
        <w:object w:dxaOrig="2396" w:dyaOrig="392" w14:anchorId="45AC479D">
          <v:shape id="_x0000_i1100" type="#_x0000_t75" style="width:120pt;height:19.5pt" o:ole="">
            <v:imagedata r:id="rId155" o:title=""/>
          </v:shape>
          <o:OLEObject Type="Embed" ProgID="Equation.DSMT4" ShapeID="_x0000_i1100" DrawAspect="Content" ObjectID="_1802939872" r:id="rId156"/>
        </w:object>
      </w:r>
      <w:r w:rsidRPr="004D0DD7">
        <w:rPr>
          <w:rFonts w:eastAsia="楷体"/>
          <w:sz w:val="24"/>
          <w:szCs w:val="24"/>
        </w:rPr>
        <w:t>为非空集合。为满足这个条件，次奈奎斯特采样架构的采样通道数以及每个通道的时延参数需要联合设计。</w:t>
      </w:r>
    </w:p>
    <w:p w14:paraId="0CDDA95D"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集合</w:t>
      </w:r>
      <w:r w:rsidRPr="004D0DD7">
        <w:rPr>
          <w:rFonts w:eastAsia="楷体"/>
          <w:position w:val="-12"/>
          <w:sz w:val="24"/>
          <w:szCs w:val="24"/>
        </w:rPr>
        <w:object w:dxaOrig="253" w:dyaOrig="369" w14:anchorId="7D443324">
          <v:shape id="_x0000_i1101" type="#_x0000_t75" style="width:12.5pt;height:19pt" o:ole="">
            <v:imagedata r:id="rId157" o:title=""/>
          </v:shape>
          <o:OLEObject Type="Embed" ProgID="Equation.DSMT4" ShapeID="_x0000_i1101" DrawAspect="Content" ObjectID="_1802939873" r:id="rId158"/>
        </w:object>
      </w:r>
      <w:r w:rsidRPr="004D0DD7">
        <w:rPr>
          <w:rFonts w:eastAsia="楷体"/>
          <w:sz w:val="24"/>
          <w:szCs w:val="24"/>
        </w:rPr>
        <w:t>非空的一个等价描述是：对于任意的</w:t>
      </w:r>
      <w:r w:rsidRPr="004D0DD7">
        <w:rPr>
          <w:rFonts w:eastAsia="楷体"/>
          <w:position w:val="-10"/>
          <w:sz w:val="24"/>
          <w:szCs w:val="24"/>
        </w:rPr>
        <w:object w:dxaOrig="2177" w:dyaOrig="357" w14:anchorId="3C6AD581">
          <v:shape id="_x0000_i1102" type="#_x0000_t75" style="width:109pt;height:18pt" o:ole="">
            <v:imagedata r:id="rId159" o:title=""/>
          </v:shape>
          <o:OLEObject Type="Embed" ProgID="Equation.DSMT4" ShapeID="_x0000_i1102" DrawAspect="Content" ObjectID="_1802939874" r:id="rId160"/>
        </w:object>
      </w:r>
      <w:r w:rsidRPr="004D0DD7">
        <w:rPr>
          <w:rFonts w:eastAsia="楷体"/>
          <w:sz w:val="24"/>
          <w:szCs w:val="24"/>
        </w:rPr>
        <w:t>，至少存在一个</w:t>
      </w:r>
      <w:r w:rsidRPr="004D0DD7">
        <w:rPr>
          <w:rFonts w:eastAsia="楷体"/>
          <w:position w:val="-10"/>
          <w:sz w:val="24"/>
          <w:szCs w:val="24"/>
        </w:rPr>
        <w:object w:dxaOrig="1509" w:dyaOrig="334" w14:anchorId="698D7F37">
          <v:shape id="_x0000_i1103" type="#_x0000_t75" style="width:76pt;height:16.5pt" o:ole="">
            <v:imagedata r:id="rId161" o:title=""/>
          </v:shape>
          <o:OLEObject Type="Embed" ProgID="Equation.DSMT4" ShapeID="_x0000_i1103" DrawAspect="Content" ObjectID="_1802939875" r:id="rId162"/>
        </w:object>
      </w:r>
      <w:r w:rsidRPr="004D0DD7">
        <w:rPr>
          <w:rFonts w:eastAsia="楷体"/>
          <w:sz w:val="24"/>
          <w:szCs w:val="24"/>
        </w:rPr>
        <w:t>，使得</w:t>
      </w:r>
      <w:r w:rsidRPr="004D0DD7">
        <w:rPr>
          <w:rFonts w:eastAsia="楷体"/>
          <w:position w:val="-10"/>
          <w:sz w:val="24"/>
          <w:szCs w:val="24"/>
        </w:rPr>
        <w:object w:dxaOrig="1509" w:dyaOrig="334" w14:anchorId="74565A83">
          <v:shape id="_x0000_i1104" type="#_x0000_t75" style="width:76pt;height:16.5pt" o:ole="">
            <v:imagedata r:id="rId163" o:title=""/>
          </v:shape>
          <o:OLEObject Type="Embed" ProgID="Equation.DSMT4" ShapeID="_x0000_i1104" DrawAspect="Content" ObjectID="_1802939876" r:id="rId164"/>
        </w:object>
      </w:r>
      <w:r w:rsidRPr="004D0DD7">
        <w:rPr>
          <w:rFonts w:eastAsia="楷体"/>
          <w:sz w:val="24"/>
          <w:szCs w:val="24"/>
        </w:rPr>
        <w:t>成立。此外，</w:t>
      </w:r>
      <w:r w:rsidRPr="004D0DD7">
        <w:rPr>
          <w:rFonts w:eastAsia="楷体"/>
          <w:position w:val="-10"/>
          <w:sz w:val="24"/>
          <w:szCs w:val="24"/>
        </w:rPr>
        <w:object w:dxaOrig="703" w:dyaOrig="357" w14:anchorId="2FDB4542">
          <v:shape id="_x0000_i1105" type="#_x0000_t75" style="width:35pt;height:18pt" o:ole="">
            <v:imagedata r:id="rId165" o:title=""/>
          </v:shape>
          <o:OLEObject Type="Embed" ProgID="Equation.DSMT4" ShapeID="_x0000_i1105" DrawAspect="Content" ObjectID="_1802939877" r:id="rId166"/>
        </w:object>
      </w:r>
      <w:r w:rsidRPr="004D0DD7">
        <w:rPr>
          <w:rFonts w:eastAsia="楷体"/>
          <w:sz w:val="24"/>
          <w:szCs w:val="24"/>
        </w:rPr>
        <w:t>是一个周期为</w:t>
      </w:r>
      <w:r w:rsidRPr="004D0DD7">
        <w:rPr>
          <w:rFonts w:eastAsia="楷体"/>
          <w:position w:val="-6"/>
          <w:sz w:val="24"/>
          <w:szCs w:val="24"/>
        </w:rPr>
        <w:object w:dxaOrig="288" w:dyaOrig="288" w14:anchorId="09FCBD96">
          <v:shape id="_x0000_i1106" type="#_x0000_t75" style="width:14.5pt;height:14.5pt" o:ole="">
            <v:imagedata r:id="rId167" o:title=""/>
          </v:shape>
          <o:OLEObject Type="Embed" ProgID="Equation.DSMT4" ShapeID="_x0000_i1106" DrawAspect="Content" ObjectID="_1802939878" r:id="rId168"/>
        </w:object>
      </w:r>
      <w:r w:rsidRPr="004D0DD7">
        <w:rPr>
          <w:rFonts w:eastAsia="楷体"/>
          <w:sz w:val="24"/>
          <w:szCs w:val="24"/>
        </w:rPr>
        <w:t>的周期序列。那么，如果</w:t>
      </w:r>
      <w:r w:rsidRPr="004D0DD7">
        <w:rPr>
          <w:rFonts w:eastAsia="楷体"/>
          <w:position w:val="-10"/>
          <w:sz w:val="24"/>
          <w:szCs w:val="24"/>
        </w:rPr>
        <w:object w:dxaOrig="1509" w:dyaOrig="334" w14:anchorId="4001D758">
          <v:shape id="_x0000_i1107" type="#_x0000_t75" style="width:76pt;height:16.5pt" o:ole="">
            <v:imagedata r:id="rId163" o:title=""/>
          </v:shape>
          <o:OLEObject Type="Embed" ProgID="Equation.DSMT4" ShapeID="_x0000_i1107" DrawAspect="Content" ObjectID="_1802939879" r:id="rId169"/>
        </w:object>
      </w:r>
      <w:r w:rsidRPr="004D0DD7">
        <w:rPr>
          <w:rFonts w:eastAsia="楷体"/>
          <w:sz w:val="24"/>
          <w:szCs w:val="24"/>
        </w:rPr>
        <w:t>成立，则对于</w:t>
      </w:r>
      <w:r w:rsidRPr="004D0DD7">
        <w:rPr>
          <w:rFonts w:eastAsia="楷体"/>
          <w:position w:val="-10"/>
          <w:sz w:val="24"/>
          <w:szCs w:val="24"/>
        </w:rPr>
        <w:object w:dxaOrig="2442" w:dyaOrig="357" w14:anchorId="21AF191F">
          <v:shape id="_x0000_i1108" type="#_x0000_t75" style="width:122pt;height:18pt" o:ole="">
            <v:imagedata r:id="rId170" o:title=""/>
          </v:shape>
          <o:OLEObject Type="Embed" ProgID="Equation.DSMT4" ShapeID="_x0000_i1108" DrawAspect="Content" ObjectID="_1802939880" r:id="rId171"/>
        </w:object>
      </w:r>
      <w:r w:rsidRPr="004D0DD7">
        <w:rPr>
          <w:rFonts w:eastAsia="楷体"/>
          <w:sz w:val="24"/>
          <w:szCs w:val="24"/>
        </w:rPr>
        <w:t>也有</w:t>
      </w:r>
      <w:r w:rsidRPr="004D0DD7">
        <w:rPr>
          <w:rFonts w:eastAsia="楷体"/>
          <w:position w:val="-10"/>
          <w:sz w:val="24"/>
          <w:szCs w:val="24"/>
        </w:rPr>
        <w:object w:dxaOrig="2016" w:dyaOrig="334" w14:anchorId="55637F0B">
          <v:shape id="_x0000_i1109" type="#_x0000_t75" style="width:101pt;height:16.5pt" o:ole="">
            <v:imagedata r:id="rId172" o:title=""/>
          </v:shape>
          <o:OLEObject Type="Embed" ProgID="Equation.DSMT4" ShapeID="_x0000_i1109" DrawAspect="Content" ObjectID="_1802939881" r:id="rId173"/>
        </w:object>
      </w:r>
      <w:r w:rsidRPr="004D0DD7">
        <w:rPr>
          <w:rFonts w:eastAsia="楷体"/>
          <w:sz w:val="24"/>
          <w:szCs w:val="24"/>
        </w:rPr>
        <w:t>，其中</w:t>
      </w:r>
      <w:r w:rsidRPr="004D0DD7">
        <w:rPr>
          <w:rFonts w:eastAsia="楷体"/>
          <w:position w:val="-6"/>
          <w:sz w:val="24"/>
          <w:szCs w:val="24"/>
        </w:rPr>
        <w:object w:dxaOrig="219" w:dyaOrig="219" w14:anchorId="650DBF75">
          <v:shape id="_x0000_i1110" type="#_x0000_t75" style="width:11pt;height:11pt" o:ole="">
            <v:imagedata r:id="rId174" o:title=""/>
          </v:shape>
          <o:OLEObject Type="Embed" ProgID="Equation.DSMT4" ShapeID="_x0000_i1110" DrawAspect="Content" ObjectID="_1802939882" r:id="rId175"/>
        </w:object>
      </w:r>
      <w:r w:rsidRPr="004D0DD7">
        <w:rPr>
          <w:rFonts w:eastAsia="楷体"/>
          <w:sz w:val="24"/>
          <w:szCs w:val="24"/>
        </w:rPr>
        <w:t>为任意的整数。也就是说，如果</w:t>
      </w:r>
      <w:r w:rsidRPr="004D0DD7">
        <w:rPr>
          <w:rFonts w:eastAsia="楷体"/>
          <w:position w:val="-12"/>
          <w:sz w:val="24"/>
          <w:szCs w:val="24"/>
        </w:rPr>
        <w:object w:dxaOrig="253" w:dyaOrig="369" w14:anchorId="5B76CC03">
          <v:shape id="_x0000_i1111" type="#_x0000_t75" style="width:12.5pt;height:19pt" o:ole="">
            <v:imagedata r:id="rId157" o:title=""/>
          </v:shape>
          <o:OLEObject Type="Embed" ProgID="Equation.DSMT4" ShapeID="_x0000_i1111" DrawAspect="Content" ObjectID="_1802939883" r:id="rId176"/>
        </w:object>
      </w:r>
      <w:r w:rsidRPr="004D0DD7">
        <w:rPr>
          <w:rFonts w:eastAsia="楷体"/>
          <w:sz w:val="24"/>
          <w:szCs w:val="24"/>
        </w:rPr>
        <w:t>非空，那么</w:t>
      </w:r>
      <w:r w:rsidRPr="004D0DD7">
        <w:rPr>
          <w:rFonts w:eastAsia="楷体"/>
          <w:position w:val="-12"/>
          <w:sz w:val="24"/>
          <w:szCs w:val="24"/>
        </w:rPr>
        <w:object w:dxaOrig="541" w:dyaOrig="369" w14:anchorId="777D6721">
          <v:shape id="_x0000_i1112" type="#_x0000_t75" style="width:27pt;height:19pt" o:ole="">
            <v:imagedata r:id="rId177" o:title=""/>
          </v:shape>
          <o:OLEObject Type="Embed" ProgID="Equation.DSMT4" ShapeID="_x0000_i1112" DrawAspect="Content" ObjectID="_1802939884" r:id="rId178"/>
        </w:object>
      </w:r>
      <w:r w:rsidRPr="004D0DD7">
        <w:rPr>
          <w:rFonts w:eastAsia="楷体"/>
          <w:sz w:val="24"/>
          <w:szCs w:val="24"/>
        </w:rPr>
        <w:t>也非空，因此仅需要研究满足条件</w:t>
      </w:r>
      <w:r w:rsidRPr="004D0DD7">
        <w:rPr>
          <w:rFonts w:eastAsia="楷体"/>
          <w:position w:val="-14"/>
          <w:sz w:val="24"/>
          <w:szCs w:val="24"/>
        </w:rPr>
        <w:object w:dxaOrig="1348" w:dyaOrig="403" w14:anchorId="20EA473D">
          <v:shape id="_x0000_i1113" type="#_x0000_t75" style="width:67.5pt;height:20pt" o:ole="">
            <v:imagedata r:id="rId179" o:title=""/>
          </v:shape>
          <o:OLEObject Type="Embed" ProgID="Equation.DSMT4" ShapeID="_x0000_i1113" DrawAspect="Content" ObjectID="_1802939885" r:id="rId180"/>
        </w:object>
      </w:r>
      <w:r w:rsidRPr="004D0DD7">
        <w:rPr>
          <w:rFonts w:eastAsia="楷体"/>
          <w:sz w:val="24"/>
          <w:szCs w:val="24"/>
        </w:rPr>
        <w:t>的所有整数</w:t>
      </w:r>
      <w:r w:rsidRPr="004D0DD7">
        <w:rPr>
          <w:rFonts w:eastAsia="楷体"/>
          <w:position w:val="-6"/>
          <w:sz w:val="24"/>
          <w:szCs w:val="24"/>
        </w:rPr>
        <w:object w:dxaOrig="219" w:dyaOrig="300" w14:anchorId="56BBB884">
          <v:shape id="_x0000_i1114" type="#_x0000_t75" style="width:11pt;height:15pt" o:ole="">
            <v:imagedata r:id="rId181" o:title=""/>
          </v:shape>
          <o:OLEObject Type="Embed" ProgID="Equation.DSMT4" ShapeID="_x0000_i1114" DrawAspect="Content" ObjectID="_1802939886" r:id="rId182"/>
        </w:object>
      </w:r>
      <w:r w:rsidRPr="004D0DD7">
        <w:rPr>
          <w:rFonts w:eastAsia="楷体"/>
          <w:sz w:val="24"/>
          <w:szCs w:val="24"/>
        </w:rPr>
        <w:t>对应的集合</w:t>
      </w:r>
      <w:r w:rsidRPr="004D0DD7">
        <w:rPr>
          <w:rFonts w:eastAsia="楷体"/>
          <w:position w:val="-12"/>
          <w:sz w:val="24"/>
          <w:szCs w:val="24"/>
        </w:rPr>
        <w:object w:dxaOrig="288" w:dyaOrig="369" w14:anchorId="7AA2731F">
          <v:shape id="_x0000_i1115" type="#_x0000_t75" style="width:14.5pt;height:19pt" o:ole="">
            <v:imagedata r:id="rId183" o:title=""/>
          </v:shape>
          <o:OLEObject Type="Embed" ProgID="Equation.DSMT4" ShapeID="_x0000_i1115" DrawAspect="Content" ObjectID="_1802939887" r:id="rId184"/>
        </w:object>
      </w:r>
      <w:r w:rsidRPr="004D0DD7">
        <w:rPr>
          <w:rFonts w:eastAsia="楷体"/>
          <w:sz w:val="24"/>
          <w:szCs w:val="24"/>
        </w:rPr>
        <w:t>非空即可，其中</w:t>
      </w:r>
      <w:r w:rsidRPr="004D0DD7">
        <w:rPr>
          <w:rFonts w:eastAsia="楷体"/>
          <w:position w:val="-14"/>
          <w:sz w:val="24"/>
          <w:szCs w:val="24"/>
        </w:rPr>
        <w:object w:dxaOrig="392" w:dyaOrig="403" w14:anchorId="45275DEE">
          <v:shape id="_x0000_i1116" type="#_x0000_t75" style="width:19.5pt;height:20pt" o:ole="">
            <v:imagedata r:id="rId185" o:title=""/>
          </v:shape>
          <o:OLEObject Type="Embed" ProgID="Equation.DSMT4" ShapeID="_x0000_i1116" DrawAspect="Content" ObjectID="_1802939888" r:id="rId186"/>
        </w:object>
      </w:r>
      <w:r w:rsidRPr="004D0DD7">
        <w:rPr>
          <w:rFonts w:eastAsia="楷体"/>
          <w:sz w:val="24"/>
          <w:szCs w:val="24"/>
        </w:rPr>
        <w:t>是下取整函数。</w:t>
      </w:r>
    </w:p>
    <w:p w14:paraId="2EB71048"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对于</w:t>
      </w:r>
      <w:r w:rsidRPr="004D0DD7">
        <w:rPr>
          <w:rFonts w:eastAsia="楷体"/>
          <w:position w:val="-10"/>
          <w:sz w:val="24"/>
          <w:szCs w:val="24"/>
        </w:rPr>
        <w:object w:dxaOrig="1509" w:dyaOrig="334" w14:anchorId="124B3C12">
          <v:shape id="_x0000_i1117" type="#_x0000_t75" style="width:76pt;height:16.5pt" o:ole="">
            <v:imagedata r:id="rId161" o:title=""/>
          </v:shape>
          <o:OLEObject Type="Embed" ProgID="Equation.DSMT4" ShapeID="_x0000_i1117" DrawAspect="Content" ObjectID="_1802939889" r:id="rId187"/>
        </w:object>
      </w:r>
      <w:r w:rsidRPr="004D0DD7">
        <w:rPr>
          <w:rFonts w:eastAsia="楷体"/>
          <w:sz w:val="24"/>
          <w:szCs w:val="24"/>
        </w:rPr>
        <w:t>以及</w:t>
      </w:r>
      <w:r w:rsidRPr="004D0DD7">
        <w:rPr>
          <w:rFonts w:eastAsia="楷体"/>
          <w:position w:val="-14"/>
          <w:sz w:val="24"/>
          <w:szCs w:val="24"/>
        </w:rPr>
        <w:object w:dxaOrig="1348" w:dyaOrig="403" w14:anchorId="6B4C3263">
          <v:shape id="_x0000_i1118" type="#_x0000_t75" style="width:67.5pt;height:20pt" o:ole="">
            <v:imagedata r:id="rId179" o:title=""/>
          </v:shape>
          <o:OLEObject Type="Embed" ProgID="Equation.DSMT4" ShapeID="_x0000_i1118" DrawAspect="Content" ObjectID="_1802939890" r:id="rId188"/>
        </w:object>
      </w:r>
      <w:r w:rsidRPr="004D0DD7">
        <w:rPr>
          <w:rFonts w:eastAsia="楷体"/>
          <w:sz w:val="24"/>
          <w:szCs w:val="24"/>
        </w:rPr>
        <w:t>的情形，为保证</w:t>
      </w:r>
      <w:r w:rsidRPr="004D0DD7">
        <w:rPr>
          <w:rFonts w:eastAsia="楷体"/>
          <w:position w:val="-10"/>
          <w:sz w:val="24"/>
          <w:szCs w:val="24"/>
        </w:rPr>
        <w:object w:dxaOrig="1509" w:dyaOrig="334" w14:anchorId="6535F47A">
          <v:shape id="_x0000_i1119" type="#_x0000_t75" style="width:76pt;height:16.5pt" o:ole="">
            <v:imagedata r:id="rId163" o:title=""/>
          </v:shape>
          <o:OLEObject Type="Embed" ProgID="Equation.DSMT4" ShapeID="_x0000_i1119" DrawAspect="Content" ObjectID="_1802939891" r:id="rId189"/>
        </w:object>
      </w:r>
      <w:r w:rsidRPr="004D0DD7">
        <w:rPr>
          <w:rFonts w:eastAsia="楷体"/>
          <w:sz w:val="24"/>
          <w:szCs w:val="24"/>
        </w:rPr>
        <w:t>成立，则需要满足</w:t>
      </w:r>
    </w:p>
    <w:p w14:paraId="3FF8562D" w14:textId="77777777" w:rsidR="00DF7A4D" w:rsidRPr="004D0DD7" w:rsidRDefault="004B2FEA">
      <w:pPr>
        <w:pStyle w:val="MTDisplayEquation"/>
        <w:ind w:firstLineChars="1700" w:firstLine="3570"/>
        <w:rPr>
          <w:rFonts w:ascii="Times New Roman" w:eastAsia="楷体" w:hAnsi="Times New Roman" w:cs="Times New Roman"/>
        </w:rPr>
      </w:pPr>
      <w:r w:rsidRPr="004D0DD7">
        <w:rPr>
          <w:rFonts w:ascii="Times New Roman" w:eastAsia="楷体" w:hAnsi="Times New Roman" w:cs="Times New Roman"/>
          <w:position w:val="-36"/>
        </w:rPr>
        <w:object w:dxaOrig="1832" w:dyaOrig="864" w14:anchorId="61F0D78A">
          <v:shape id="_x0000_i1120" type="#_x0000_t75" style="width:91.5pt;height:43pt" o:ole="">
            <v:imagedata r:id="rId190" o:title=""/>
          </v:shape>
          <o:OLEObject Type="Embed" ProgID="Equation.DSMT4" ShapeID="_x0000_i1120" DrawAspect="Content" ObjectID="_1802939892" r:id="rId191"/>
        </w:object>
      </w:r>
      <w:r w:rsidRPr="004D0DD7">
        <w:rPr>
          <w:rFonts w:ascii="Times New Roman" w:eastAsia="楷体" w:hAnsi="Times New Roman" w:cs="Times New Roman"/>
        </w:rPr>
        <w:t xml:space="preserve">                                                     (9)</w:t>
      </w:r>
    </w:p>
    <w:p w14:paraId="350EC2C8" w14:textId="77777777" w:rsidR="00DF7A4D" w:rsidRPr="004D0DD7" w:rsidRDefault="004B2FEA">
      <w:pPr>
        <w:spacing w:line="480" w:lineRule="exact"/>
        <w:rPr>
          <w:rFonts w:eastAsia="楷体"/>
          <w:sz w:val="24"/>
          <w:szCs w:val="24"/>
        </w:rPr>
      </w:pPr>
      <w:r w:rsidRPr="004D0DD7">
        <w:rPr>
          <w:rFonts w:eastAsia="楷体"/>
          <w:sz w:val="24"/>
          <w:szCs w:val="24"/>
        </w:rPr>
        <w:t>其中，</w:t>
      </w:r>
      <w:r w:rsidRPr="004D0DD7">
        <w:rPr>
          <w:rFonts w:eastAsia="楷体"/>
          <w:position w:val="-16"/>
          <w:sz w:val="24"/>
          <w:szCs w:val="24"/>
        </w:rPr>
        <w:object w:dxaOrig="403" w:dyaOrig="403" w14:anchorId="6F89C68F">
          <v:shape id="_x0000_i1121" type="#_x0000_t75" style="width:20pt;height:20pt" o:ole="">
            <v:imagedata r:id="rId192" o:title=""/>
          </v:shape>
          <o:OLEObject Type="Embed" ProgID="Equation.DSMT4" ShapeID="_x0000_i1121" DrawAspect="Content" ObjectID="_1802939893" r:id="rId193"/>
        </w:object>
      </w:r>
      <w:r w:rsidRPr="004D0DD7">
        <w:rPr>
          <w:rFonts w:eastAsia="楷体"/>
          <w:sz w:val="24"/>
          <w:szCs w:val="24"/>
        </w:rPr>
        <w:t>和</w:t>
      </w:r>
      <w:r w:rsidRPr="004D0DD7">
        <w:rPr>
          <w:rFonts w:eastAsia="楷体"/>
          <w:position w:val="-18"/>
          <w:sz w:val="24"/>
          <w:szCs w:val="24"/>
        </w:rPr>
        <w:object w:dxaOrig="403" w:dyaOrig="403" w14:anchorId="13935EB4">
          <v:shape id="_x0000_i1122" type="#_x0000_t75" style="width:20pt;height:20pt" o:ole="">
            <v:imagedata r:id="rId194" o:title=""/>
          </v:shape>
          <o:OLEObject Type="Embed" ProgID="Equation.DSMT4" ShapeID="_x0000_i1122" DrawAspect="Content" ObjectID="_1802939894" r:id="rId195"/>
        </w:object>
      </w:r>
      <w:r w:rsidRPr="004D0DD7">
        <w:rPr>
          <w:rFonts w:eastAsia="楷体"/>
          <w:sz w:val="24"/>
          <w:szCs w:val="24"/>
        </w:rPr>
        <w:t>为任意采样支路的时延参数。从式（</w:t>
      </w:r>
      <w:r w:rsidRPr="004D0DD7">
        <w:rPr>
          <w:rFonts w:eastAsia="楷体"/>
          <w:sz w:val="24"/>
          <w:szCs w:val="24"/>
        </w:rPr>
        <w:t>9</w:t>
      </w:r>
      <w:r w:rsidRPr="004D0DD7">
        <w:rPr>
          <w:rFonts w:eastAsia="楷体"/>
          <w:sz w:val="24"/>
          <w:szCs w:val="24"/>
        </w:rPr>
        <w:t>）中可以得到</w:t>
      </w:r>
    </w:p>
    <w:p w14:paraId="1253429C" w14:textId="77777777" w:rsidR="00DF7A4D" w:rsidRPr="004D0DD7" w:rsidRDefault="004B2FEA">
      <w:pPr>
        <w:pStyle w:val="MTDisplayEquation"/>
        <w:ind w:firstLineChars="1500" w:firstLine="3150"/>
        <w:rPr>
          <w:rFonts w:ascii="Times New Roman" w:eastAsia="楷体" w:hAnsi="Times New Roman" w:cs="Times New Roman"/>
        </w:rPr>
      </w:pPr>
      <w:r w:rsidRPr="004D0DD7">
        <w:rPr>
          <w:rFonts w:ascii="Times New Roman" w:eastAsia="楷体" w:hAnsi="Times New Roman" w:cs="Times New Roman"/>
        </w:rPr>
        <w:tab/>
      </w:r>
      <w:r w:rsidRPr="004D0DD7">
        <w:rPr>
          <w:rFonts w:ascii="Times New Roman" w:eastAsia="楷体" w:hAnsi="Times New Roman" w:cs="Times New Roman"/>
          <w:position w:val="-38"/>
        </w:rPr>
        <w:object w:dxaOrig="2604" w:dyaOrig="899" w14:anchorId="17A4D185">
          <v:shape id="_x0000_i1123" type="#_x0000_t75" style="width:130pt;height:45pt" o:ole="">
            <v:imagedata r:id="rId196" o:title=""/>
          </v:shape>
          <o:OLEObject Type="Embed" ProgID="Equation.DSMT4" ShapeID="_x0000_i1123" DrawAspect="Content" ObjectID="_1802939895" r:id="rId197"/>
        </w:object>
      </w:r>
      <w:r w:rsidRPr="004D0DD7">
        <w:rPr>
          <w:rFonts w:ascii="Times New Roman" w:eastAsia="楷体" w:hAnsi="Times New Roman" w:cs="Times New Roman"/>
        </w:rPr>
        <w:tab/>
        <w:t>(10)</w:t>
      </w:r>
    </w:p>
    <w:p w14:paraId="1F2F06E2" w14:textId="77777777" w:rsidR="00DF7A4D" w:rsidRPr="004D0DD7" w:rsidRDefault="004B2FEA">
      <w:pPr>
        <w:spacing w:line="480" w:lineRule="exact"/>
        <w:rPr>
          <w:rFonts w:eastAsia="楷体"/>
          <w:sz w:val="24"/>
          <w:szCs w:val="24"/>
        </w:rPr>
      </w:pPr>
      <w:r w:rsidRPr="004D0DD7">
        <w:rPr>
          <w:rFonts w:eastAsia="楷体"/>
          <w:sz w:val="24"/>
          <w:szCs w:val="24"/>
        </w:rPr>
        <w:t>其中，</w:t>
      </w:r>
      <w:r w:rsidRPr="004D0DD7">
        <w:rPr>
          <w:rFonts w:eastAsia="楷体"/>
          <w:position w:val="-6"/>
          <w:sz w:val="24"/>
          <w:szCs w:val="24"/>
        </w:rPr>
        <w:object w:dxaOrig="219" w:dyaOrig="219" w14:anchorId="2906A2A6">
          <v:shape id="_x0000_i1124" type="#_x0000_t75" style="width:11pt;height:11pt" o:ole="">
            <v:imagedata r:id="rId198" o:title=""/>
          </v:shape>
          <o:OLEObject Type="Embed" ProgID="Equation.DSMT4" ShapeID="_x0000_i1124" DrawAspect="Content" ObjectID="_1802939896" r:id="rId199"/>
        </w:object>
      </w:r>
      <w:r w:rsidRPr="004D0DD7">
        <w:rPr>
          <w:rFonts w:eastAsia="楷体"/>
          <w:sz w:val="24"/>
          <w:szCs w:val="24"/>
        </w:rPr>
        <w:t>的取值为</w:t>
      </w:r>
      <w:r w:rsidRPr="004D0DD7">
        <w:rPr>
          <w:rFonts w:eastAsia="楷体"/>
          <w:position w:val="-10"/>
          <w:sz w:val="24"/>
          <w:szCs w:val="24"/>
        </w:rPr>
        <w:object w:dxaOrig="899" w:dyaOrig="357" w14:anchorId="7E9A9125">
          <v:shape id="_x0000_i1125" type="#_x0000_t75" style="width:45pt;height:18pt" o:ole="">
            <v:imagedata r:id="rId200" o:title=""/>
          </v:shape>
          <o:OLEObject Type="Embed" ProgID="Equation.DSMT4" ShapeID="_x0000_i1125" DrawAspect="Content" ObjectID="_1802939897" r:id="rId201"/>
        </w:object>
      </w:r>
      <w:r w:rsidRPr="004D0DD7">
        <w:rPr>
          <w:rFonts w:eastAsia="楷体"/>
          <w:sz w:val="24"/>
          <w:szCs w:val="24"/>
        </w:rPr>
        <w:t>。这是因为式（</w:t>
      </w:r>
      <w:r w:rsidRPr="004D0DD7">
        <w:rPr>
          <w:rFonts w:eastAsia="楷体"/>
          <w:sz w:val="24"/>
          <w:szCs w:val="24"/>
        </w:rPr>
        <w:t>9</w:t>
      </w:r>
      <w:r w:rsidRPr="004D0DD7">
        <w:rPr>
          <w:rFonts w:eastAsia="楷体"/>
          <w:sz w:val="24"/>
          <w:szCs w:val="24"/>
        </w:rPr>
        <w:t>）中的</w:t>
      </w:r>
      <w:r w:rsidRPr="004D0DD7">
        <w:rPr>
          <w:rFonts w:eastAsia="楷体"/>
          <w:position w:val="-12"/>
          <w:sz w:val="24"/>
          <w:szCs w:val="24"/>
        </w:rPr>
        <w:object w:dxaOrig="150" w:dyaOrig="369" w14:anchorId="0ABF264A">
          <v:shape id="_x0000_i1126" type="#_x0000_t75" style="width:7.5pt;height:19pt" o:ole="">
            <v:imagedata r:id="rId202" o:title=""/>
          </v:shape>
          <o:OLEObject Type="Embed" ProgID="Equation.DSMT4" ShapeID="_x0000_i1126" DrawAspect="Content" ObjectID="_1802939898" r:id="rId203"/>
        </w:object>
      </w:r>
      <w:r w:rsidRPr="004D0DD7">
        <w:rPr>
          <w:rFonts w:eastAsia="楷体"/>
          <w:sz w:val="24"/>
          <w:szCs w:val="24"/>
        </w:rPr>
        <w:t>和</w:t>
      </w:r>
      <w:r w:rsidRPr="004D0DD7">
        <w:rPr>
          <w:rFonts w:eastAsia="楷体"/>
          <w:position w:val="-12"/>
          <w:sz w:val="24"/>
          <w:szCs w:val="24"/>
        </w:rPr>
        <w:object w:dxaOrig="219" w:dyaOrig="369" w14:anchorId="622CA372">
          <v:shape id="_x0000_i1127" type="#_x0000_t75" style="width:11pt;height:19pt" o:ole="">
            <v:imagedata r:id="rId204" o:title=""/>
          </v:shape>
          <o:OLEObject Type="Embed" ProgID="Equation.DSMT4" ShapeID="_x0000_i1127" DrawAspect="Content" ObjectID="_1802939899" r:id="rId205"/>
        </w:object>
      </w:r>
      <w:r w:rsidRPr="004D0DD7">
        <w:rPr>
          <w:rFonts w:eastAsia="楷体"/>
          <w:sz w:val="24"/>
          <w:szCs w:val="24"/>
        </w:rPr>
        <w:t>的选择需要满足</w:t>
      </w:r>
      <w:r w:rsidRPr="004D0DD7">
        <w:rPr>
          <w:rFonts w:eastAsia="楷体"/>
          <w:position w:val="-6"/>
          <w:sz w:val="24"/>
          <w:szCs w:val="24"/>
        </w:rPr>
        <w:object w:dxaOrig="219" w:dyaOrig="219" w14:anchorId="65873FF4">
          <v:shape id="_x0000_i1128" type="#_x0000_t75" style="width:11pt;height:11pt" o:ole="">
            <v:imagedata r:id="rId206" o:title=""/>
          </v:shape>
          <o:OLEObject Type="Embed" ProgID="Equation.DSMT4" ShapeID="_x0000_i1128" DrawAspect="Content" ObjectID="_1802939900" r:id="rId207"/>
        </w:object>
      </w:r>
      <w:r w:rsidRPr="004D0DD7">
        <w:rPr>
          <w:rFonts w:eastAsia="楷体"/>
          <w:sz w:val="24"/>
          <w:szCs w:val="24"/>
        </w:rPr>
        <w:t>、</w:t>
      </w:r>
      <w:r w:rsidRPr="004D0DD7">
        <w:rPr>
          <w:rFonts w:eastAsia="楷体"/>
          <w:position w:val="-6"/>
          <w:sz w:val="24"/>
          <w:szCs w:val="24"/>
        </w:rPr>
        <w:object w:dxaOrig="576" w:dyaOrig="300" w14:anchorId="10AD50EE">
          <v:shape id="_x0000_i1129" type="#_x0000_t75" style="width:29pt;height:15pt" o:ole="">
            <v:imagedata r:id="rId208" o:title=""/>
          </v:shape>
          <o:OLEObject Type="Embed" ProgID="Equation.DSMT4" ShapeID="_x0000_i1129" DrawAspect="Content" ObjectID="_1802939901" r:id="rId209"/>
        </w:object>
      </w:r>
      <w:r w:rsidRPr="004D0DD7">
        <w:rPr>
          <w:rFonts w:eastAsia="楷体"/>
          <w:sz w:val="24"/>
          <w:szCs w:val="24"/>
        </w:rPr>
        <w:t>和</w:t>
      </w:r>
      <w:r w:rsidRPr="004D0DD7">
        <w:rPr>
          <w:rFonts w:eastAsia="楷体"/>
          <w:position w:val="-6"/>
          <w:sz w:val="24"/>
          <w:szCs w:val="24"/>
        </w:rPr>
        <w:object w:dxaOrig="219" w:dyaOrig="300" w14:anchorId="64067368">
          <v:shape id="_x0000_i1130" type="#_x0000_t75" style="width:11pt;height:15pt" o:ole="">
            <v:imagedata r:id="rId210" o:title=""/>
          </v:shape>
          <o:OLEObject Type="Embed" ProgID="Equation.DSMT4" ShapeID="_x0000_i1130" DrawAspect="Content" ObjectID="_1802939902" r:id="rId211"/>
        </w:object>
      </w:r>
      <w:r w:rsidRPr="004D0DD7">
        <w:rPr>
          <w:rFonts w:eastAsia="楷体"/>
          <w:sz w:val="24"/>
          <w:szCs w:val="24"/>
        </w:rPr>
        <w:t>的取值范围。从式（</w:t>
      </w:r>
      <w:r w:rsidRPr="004D0DD7">
        <w:rPr>
          <w:rFonts w:eastAsia="楷体"/>
          <w:sz w:val="24"/>
          <w:szCs w:val="24"/>
        </w:rPr>
        <w:t>10</w:t>
      </w:r>
      <w:r w:rsidRPr="004D0DD7">
        <w:rPr>
          <w:rFonts w:eastAsia="楷体"/>
          <w:sz w:val="24"/>
          <w:szCs w:val="24"/>
        </w:rPr>
        <w:t>）可以看出，次奈奎斯特采样架构的不同采样支路的时延参数需要满足如下条件：</w:t>
      </w:r>
      <w:r w:rsidRPr="004D0DD7">
        <w:rPr>
          <w:rFonts w:eastAsia="楷体"/>
          <w:b/>
          <w:bCs/>
          <w:sz w:val="24"/>
          <w:szCs w:val="24"/>
        </w:rPr>
        <w:t>对于任意一个满足条件</w:t>
      </w:r>
      <w:r w:rsidRPr="004D0DD7">
        <w:rPr>
          <w:rFonts w:eastAsia="楷体"/>
          <w:b/>
          <w:bCs/>
          <w:position w:val="-14"/>
          <w:sz w:val="24"/>
          <w:szCs w:val="24"/>
        </w:rPr>
        <w:object w:dxaOrig="1348" w:dyaOrig="403" w14:anchorId="6686386B">
          <v:shape id="_x0000_i1131" type="#_x0000_t75" style="width:67.5pt;height:20pt" o:ole="">
            <v:imagedata r:id="rId212" o:title=""/>
          </v:shape>
          <o:OLEObject Type="Embed" ProgID="Equation.DSMT4" ShapeID="_x0000_i1131" DrawAspect="Content" ObjectID="_1802939903" r:id="rId213"/>
        </w:object>
      </w:r>
      <w:r w:rsidRPr="004D0DD7">
        <w:rPr>
          <w:rFonts w:eastAsia="楷体"/>
          <w:b/>
          <w:bCs/>
          <w:sz w:val="24"/>
          <w:szCs w:val="24"/>
        </w:rPr>
        <w:t>的整数，则至少有一组时延参数，比如说</w:t>
      </w:r>
      <w:r w:rsidRPr="004D0DD7">
        <w:rPr>
          <w:rFonts w:eastAsia="楷体"/>
          <w:b/>
          <w:bCs/>
          <w:position w:val="-18"/>
          <w:sz w:val="24"/>
          <w:szCs w:val="24"/>
        </w:rPr>
        <w:object w:dxaOrig="1071" w:dyaOrig="403" w14:anchorId="462F4054">
          <v:shape id="_x0000_i1132" type="#_x0000_t75" style="width:53pt;height:20pt" o:ole="">
            <v:imagedata r:id="rId214" o:title=""/>
          </v:shape>
          <o:OLEObject Type="Embed" ProgID="Equation.DSMT4" ShapeID="_x0000_i1132" DrawAspect="Content" ObjectID="_1802939904" r:id="rId215"/>
        </w:object>
      </w:r>
      <w:r w:rsidRPr="004D0DD7">
        <w:rPr>
          <w:rFonts w:eastAsia="楷体"/>
          <w:b/>
          <w:bCs/>
          <w:sz w:val="24"/>
          <w:szCs w:val="24"/>
        </w:rPr>
        <w:t>，能够保证式（</w:t>
      </w:r>
      <w:r w:rsidRPr="004D0DD7">
        <w:rPr>
          <w:rFonts w:eastAsia="楷体"/>
          <w:b/>
          <w:bCs/>
          <w:sz w:val="24"/>
          <w:szCs w:val="24"/>
        </w:rPr>
        <w:t>10</w:t>
      </w:r>
      <w:r w:rsidRPr="004D0DD7">
        <w:rPr>
          <w:rFonts w:eastAsia="楷体"/>
          <w:b/>
          <w:bCs/>
          <w:sz w:val="24"/>
          <w:szCs w:val="24"/>
        </w:rPr>
        <w:t>）成立</w:t>
      </w:r>
      <w:r w:rsidRPr="004D0DD7">
        <w:rPr>
          <w:rFonts w:eastAsia="楷体"/>
          <w:sz w:val="24"/>
          <w:szCs w:val="24"/>
        </w:rPr>
        <w:t>。</w:t>
      </w:r>
    </w:p>
    <w:p w14:paraId="6A27C605" w14:textId="77777777" w:rsidR="00DF7A4D" w:rsidRPr="004D0DD7" w:rsidRDefault="004B2FEA" w:rsidP="00F17777">
      <w:pPr>
        <w:snapToGrid w:val="0"/>
        <w:spacing w:line="440" w:lineRule="exact"/>
        <w:ind w:firstLineChars="196" w:firstLine="470"/>
        <w:rPr>
          <w:rFonts w:eastAsia="楷体"/>
          <w:sz w:val="24"/>
          <w:szCs w:val="24"/>
        </w:rPr>
      </w:pPr>
      <w:r w:rsidRPr="004D0DD7">
        <w:rPr>
          <w:rFonts w:eastAsia="楷体"/>
          <w:sz w:val="24"/>
          <w:szCs w:val="24"/>
        </w:rPr>
        <w:t>显然，当采样支路</w:t>
      </w:r>
      <w:proofErr w:type="gramStart"/>
      <w:r w:rsidRPr="004D0DD7">
        <w:rPr>
          <w:rFonts w:eastAsia="楷体"/>
          <w:sz w:val="24"/>
          <w:szCs w:val="24"/>
        </w:rPr>
        <w:t>数满足</w:t>
      </w:r>
      <w:proofErr w:type="gramEnd"/>
      <w:r w:rsidRPr="004D0DD7">
        <w:rPr>
          <w:rFonts w:eastAsia="楷体"/>
          <w:sz w:val="24"/>
          <w:szCs w:val="24"/>
        </w:rPr>
        <w:t>的时候，上述条件很容易满足，即很容易找到满足</w:t>
      </w:r>
      <w:proofErr w:type="gramStart"/>
      <w:r w:rsidRPr="004D0DD7">
        <w:rPr>
          <w:rFonts w:eastAsia="楷体"/>
          <w:sz w:val="24"/>
          <w:szCs w:val="24"/>
        </w:rPr>
        <w:t>集合非</w:t>
      </w:r>
      <w:proofErr w:type="gramEnd"/>
      <w:r w:rsidRPr="004D0DD7">
        <w:rPr>
          <w:rFonts w:eastAsia="楷体"/>
          <w:sz w:val="24"/>
          <w:szCs w:val="24"/>
        </w:rPr>
        <w:t>空的一组时延参数。这是因为采样支路数量较多，时延参数的选择的自由度比较大。然而，这种需要的采样支路数相对较多，不仅会增加硬件成本，而且还会导致采样数据的增加。因此，为降低频谱感知系统的硬件复杂度，有必要进</w:t>
      </w:r>
      <w:r w:rsidRPr="004D0DD7">
        <w:rPr>
          <w:rFonts w:eastAsia="楷体"/>
          <w:sz w:val="24"/>
          <w:szCs w:val="24"/>
        </w:rPr>
        <w:lastRenderedPageBreak/>
        <w:t>一步探究采样支路数</w:t>
      </w:r>
      <w:r w:rsidRPr="004D0DD7">
        <w:rPr>
          <w:rFonts w:eastAsia="楷体"/>
          <w:position w:val="-10"/>
          <w:sz w:val="24"/>
          <w:szCs w:val="24"/>
        </w:rPr>
        <w:object w:dxaOrig="1613" w:dyaOrig="357" w14:anchorId="1DC3C018">
          <v:shape id="_x0000_i1133" type="#_x0000_t75" style="width:80.5pt;height:18pt" o:ole="">
            <v:imagedata r:id="rId216" o:title=""/>
          </v:shape>
          <o:OLEObject Type="Embed" ProgID="Equation.DSMT4" ShapeID="_x0000_i1133" DrawAspect="Content" ObjectID="_1802939905" r:id="rId217"/>
        </w:object>
      </w:r>
      <w:r w:rsidRPr="004D0DD7">
        <w:rPr>
          <w:rFonts w:eastAsia="楷体"/>
          <w:sz w:val="24"/>
          <w:szCs w:val="24"/>
        </w:rPr>
        <w:t>时，各个采样支路时延参数的设计方法，以保证集合</w:t>
      </w:r>
      <w:r w:rsidRPr="004D0DD7">
        <w:rPr>
          <w:rFonts w:eastAsia="楷体"/>
          <w:position w:val="-12"/>
          <w:sz w:val="24"/>
          <w:szCs w:val="24"/>
        </w:rPr>
        <w:object w:dxaOrig="253" w:dyaOrig="369" w14:anchorId="79AD0992">
          <v:shape id="_x0000_i1134" type="#_x0000_t75" style="width:12.5pt;height:19pt" o:ole="">
            <v:imagedata r:id="rId218" o:title=""/>
          </v:shape>
          <o:OLEObject Type="Embed" ProgID="Equation.DSMT4" ShapeID="_x0000_i1134" DrawAspect="Content" ObjectID="_1802939906" r:id="rId219"/>
        </w:object>
      </w:r>
      <w:r w:rsidRPr="004D0DD7">
        <w:rPr>
          <w:rFonts w:eastAsia="楷体"/>
          <w:sz w:val="24"/>
          <w:szCs w:val="24"/>
        </w:rPr>
        <w:t>非空。由于次奈奎斯特采样框架中不同采样支路的时延参数是区间</w:t>
      </w:r>
      <w:r w:rsidRPr="004D0DD7">
        <w:rPr>
          <w:rFonts w:eastAsia="楷体"/>
          <w:position w:val="-14"/>
          <w:sz w:val="24"/>
          <w:szCs w:val="24"/>
        </w:rPr>
        <w:object w:dxaOrig="703" w:dyaOrig="403" w14:anchorId="7E55105C">
          <v:shape id="_x0000_i1135" type="#_x0000_t75" style="width:35pt;height:20pt" o:ole="">
            <v:imagedata r:id="rId220" o:title=""/>
          </v:shape>
          <o:OLEObject Type="Embed" ProgID="Equation.DSMT4" ShapeID="_x0000_i1135" DrawAspect="Content" ObjectID="_1802939907" r:id="rId221"/>
        </w:object>
      </w:r>
      <w:r w:rsidRPr="004D0DD7">
        <w:rPr>
          <w:rFonts w:eastAsia="楷体"/>
          <w:sz w:val="24"/>
          <w:szCs w:val="24"/>
        </w:rPr>
        <w:t>上的正整数，因此一个初步的想法是采用枚举检索的方法，寻找符合条件的时延参数设计方案。具体来说，由全部支路时延参数的所有组合构成检索空间，逐一检查是否满足式（</w:t>
      </w:r>
      <w:r w:rsidRPr="004D0DD7">
        <w:rPr>
          <w:rFonts w:eastAsia="楷体"/>
          <w:sz w:val="24"/>
          <w:szCs w:val="24"/>
        </w:rPr>
        <w:t>10</w:t>
      </w:r>
      <w:r w:rsidRPr="004D0DD7">
        <w:rPr>
          <w:rFonts w:eastAsia="楷体"/>
          <w:sz w:val="24"/>
          <w:szCs w:val="24"/>
        </w:rPr>
        <w:t>）的条件。挑选出符合条件的时延参数组合后，再从硬件实现等多方面</w:t>
      </w:r>
      <w:proofErr w:type="gramStart"/>
      <w:r w:rsidRPr="004D0DD7">
        <w:rPr>
          <w:rFonts w:eastAsia="楷体"/>
          <w:sz w:val="24"/>
          <w:szCs w:val="24"/>
        </w:rPr>
        <w:t>考量</w:t>
      </w:r>
      <w:proofErr w:type="gramEnd"/>
      <w:r w:rsidRPr="004D0DD7">
        <w:rPr>
          <w:rFonts w:eastAsia="楷体"/>
          <w:sz w:val="24"/>
          <w:szCs w:val="24"/>
        </w:rPr>
        <w:t>，最后确定具体的时延参数设计方案。</w:t>
      </w:r>
    </w:p>
    <w:p w14:paraId="12E49752" w14:textId="77777777" w:rsidR="00DF7A4D" w:rsidRPr="004D0DD7" w:rsidRDefault="004B2FEA" w:rsidP="00F17777">
      <w:pPr>
        <w:snapToGrid w:val="0"/>
        <w:spacing w:beforeLines="50" w:before="156" w:line="360" w:lineRule="auto"/>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）宽带频谱高效感知模块设计</w:t>
      </w:r>
    </w:p>
    <w:p w14:paraId="668DCEAC" w14:textId="77777777" w:rsidR="00DF7A4D" w:rsidRPr="00B0197A" w:rsidRDefault="004B2FEA">
      <w:pPr>
        <w:autoSpaceDE w:val="0"/>
        <w:autoSpaceDN w:val="0"/>
        <w:adjustRightInd w:val="0"/>
        <w:spacing w:line="360" w:lineRule="auto"/>
        <w:ind w:firstLineChars="200" w:firstLine="480"/>
        <w:rPr>
          <w:rFonts w:eastAsia="楷体"/>
          <w:sz w:val="24"/>
          <w:szCs w:val="24"/>
        </w:rPr>
      </w:pPr>
      <w:r w:rsidRPr="00B0197A">
        <w:rPr>
          <w:rFonts w:eastAsia="楷体"/>
          <w:sz w:val="24"/>
          <w:szCs w:val="24"/>
        </w:rPr>
        <w:t>基于</w:t>
      </w:r>
      <w:r w:rsidR="00F17777" w:rsidRPr="00B0197A">
        <w:rPr>
          <w:rFonts w:eastAsia="楷体"/>
          <w:sz w:val="24"/>
          <w:szCs w:val="24"/>
        </w:rPr>
        <w:t>以上提出的</w:t>
      </w:r>
      <w:r w:rsidRPr="00B0197A">
        <w:rPr>
          <w:rFonts w:eastAsia="楷体"/>
          <w:sz w:val="24"/>
          <w:szCs w:val="24"/>
        </w:rPr>
        <w:t>次奈奎斯特采样架构</w:t>
      </w:r>
      <w:r w:rsidR="00F17777" w:rsidRPr="00B0197A">
        <w:rPr>
          <w:rFonts w:eastAsia="楷体"/>
          <w:sz w:val="24"/>
          <w:szCs w:val="24"/>
        </w:rPr>
        <w:t>下</w:t>
      </w:r>
      <w:r w:rsidRPr="00B0197A">
        <w:rPr>
          <w:rFonts w:eastAsia="楷体"/>
          <w:sz w:val="24"/>
          <w:szCs w:val="24"/>
        </w:rPr>
        <w:t>快速频谱感知算法，</w:t>
      </w:r>
      <w:r w:rsidR="00B0197A" w:rsidRPr="00B0197A">
        <w:rPr>
          <w:rFonts w:eastAsia="楷体" w:hint="eastAsia"/>
          <w:sz w:val="24"/>
          <w:szCs w:val="24"/>
        </w:rPr>
        <w:t>本研究内容</w:t>
      </w:r>
      <w:r w:rsidRPr="00B0197A">
        <w:rPr>
          <w:rFonts w:eastAsia="楷体"/>
          <w:sz w:val="24"/>
          <w:szCs w:val="24"/>
        </w:rPr>
        <w:t>进一步探讨宽带频谱高效感知模块</w:t>
      </w:r>
      <w:r w:rsidR="00F17777" w:rsidRPr="00B0197A">
        <w:rPr>
          <w:rFonts w:eastAsia="楷体"/>
          <w:sz w:val="24"/>
          <w:szCs w:val="24"/>
        </w:rPr>
        <w:t>设计</w:t>
      </w:r>
      <w:r w:rsidRPr="00B0197A">
        <w:rPr>
          <w:rFonts w:eastAsia="楷体"/>
          <w:sz w:val="24"/>
          <w:szCs w:val="24"/>
        </w:rPr>
        <w:t>。拟提出的算法主要依赖于可以在</w:t>
      </w:r>
      <w:r w:rsidRPr="00B0197A">
        <w:rPr>
          <w:rFonts w:eastAsia="楷体"/>
          <w:sz w:val="24"/>
          <w:szCs w:val="24"/>
        </w:rPr>
        <w:t>FPGA</w:t>
      </w:r>
      <w:r w:rsidRPr="00B0197A">
        <w:rPr>
          <w:rFonts w:eastAsia="楷体"/>
          <w:sz w:val="24"/>
          <w:szCs w:val="24"/>
        </w:rPr>
        <w:t>中高效运算的傅里叶变换及其逆变换</w:t>
      </w:r>
      <w:r w:rsidR="00F17777" w:rsidRPr="00B0197A">
        <w:rPr>
          <w:rFonts w:eastAsia="楷体"/>
          <w:sz w:val="24"/>
          <w:szCs w:val="24"/>
        </w:rPr>
        <w:t>。</w:t>
      </w:r>
      <w:r w:rsidRPr="00B0197A">
        <w:rPr>
          <w:rFonts w:eastAsia="楷体"/>
          <w:sz w:val="24"/>
          <w:szCs w:val="24"/>
        </w:rPr>
        <w:t>因此我们在感知模块设计中，考虑基于</w:t>
      </w:r>
      <w:r w:rsidRPr="00B0197A">
        <w:rPr>
          <w:rFonts w:eastAsia="楷体"/>
          <w:sz w:val="24"/>
          <w:szCs w:val="24"/>
        </w:rPr>
        <w:t>FPGA</w:t>
      </w:r>
      <w:r w:rsidRPr="00B0197A">
        <w:rPr>
          <w:rFonts w:eastAsia="楷体"/>
          <w:sz w:val="24"/>
          <w:szCs w:val="24"/>
        </w:rPr>
        <w:t>架构的实现方式。该模块的设计主要包括两大部分，一部分是硬件设计，根据实际需求和算法的要求，设计射频信号接收板和多陪集采样板；另一部分是</w:t>
      </w:r>
      <w:r w:rsidRPr="00B0197A">
        <w:rPr>
          <w:rFonts w:eastAsia="楷体"/>
          <w:sz w:val="24"/>
          <w:szCs w:val="24"/>
        </w:rPr>
        <w:t xml:space="preserve">FPGA </w:t>
      </w:r>
      <w:r w:rsidRPr="00B0197A">
        <w:rPr>
          <w:rFonts w:eastAsia="楷体"/>
          <w:sz w:val="24"/>
          <w:szCs w:val="24"/>
        </w:rPr>
        <w:t>算法设计，即快速频谱重构算法在</w:t>
      </w:r>
      <w:r w:rsidRPr="00B0197A">
        <w:rPr>
          <w:rFonts w:eastAsia="楷体"/>
          <w:sz w:val="24"/>
          <w:szCs w:val="24"/>
        </w:rPr>
        <w:t>FPGA</w:t>
      </w:r>
      <w:r w:rsidRPr="00B0197A">
        <w:rPr>
          <w:rFonts w:eastAsia="楷体"/>
          <w:sz w:val="24"/>
          <w:szCs w:val="24"/>
        </w:rPr>
        <w:t>上的实现。</w:t>
      </w:r>
    </w:p>
    <w:p w14:paraId="693E8AED" w14:textId="77777777" w:rsidR="00AF5756" w:rsidRPr="004D0DD7" w:rsidRDefault="004B2FEA" w:rsidP="00AF5756">
      <w:pPr>
        <w:autoSpaceDE w:val="0"/>
        <w:autoSpaceDN w:val="0"/>
        <w:adjustRightInd w:val="0"/>
        <w:spacing w:line="360" w:lineRule="auto"/>
        <w:ind w:firstLineChars="200" w:firstLine="480"/>
        <w:rPr>
          <w:rFonts w:eastAsia="楷体"/>
          <w:sz w:val="24"/>
          <w:szCs w:val="24"/>
        </w:rPr>
      </w:pPr>
      <w:r w:rsidRPr="00B0197A">
        <w:rPr>
          <w:rFonts w:eastAsia="楷体"/>
          <w:sz w:val="24"/>
          <w:szCs w:val="24"/>
        </w:rPr>
        <w:t>宽带频谱高效感知模块的总体设计方案如图</w:t>
      </w:r>
      <w:r w:rsidRPr="00B0197A">
        <w:rPr>
          <w:rFonts w:eastAsia="楷体"/>
          <w:sz w:val="24"/>
          <w:szCs w:val="24"/>
        </w:rPr>
        <w:t>3-5</w:t>
      </w:r>
      <w:r w:rsidRPr="004D0DD7">
        <w:rPr>
          <w:rFonts w:eastAsia="楷体"/>
          <w:sz w:val="24"/>
          <w:szCs w:val="24"/>
        </w:rPr>
        <w:t>所示。接收天线接收到的信号首先进入射频接收板，经过增益控制模块</w:t>
      </w:r>
      <w:proofErr w:type="gramStart"/>
      <w:r w:rsidRPr="004D0DD7">
        <w:rPr>
          <w:rFonts w:eastAsia="楷体"/>
          <w:sz w:val="24"/>
          <w:szCs w:val="24"/>
        </w:rPr>
        <w:t>和功分模块</w:t>
      </w:r>
      <w:proofErr w:type="gramEnd"/>
      <w:r w:rsidRPr="004D0DD7">
        <w:rPr>
          <w:rFonts w:eastAsia="楷体"/>
          <w:sz w:val="24"/>
          <w:szCs w:val="24"/>
        </w:rPr>
        <w:t>，随后输出给多陪集采样板采样，之后采样的样本经过基于</w:t>
      </w:r>
      <w:r w:rsidRPr="004D0DD7">
        <w:rPr>
          <w:rFonts w:eastAsia="楷体"/>
          <w:sz w:val="24"/>
          <w:szCs w:val="24"/>
        </w:rPr>
        <w:t>FPGA</w:t>
      </w:r>
      <w:r w:rsidRPr="004D0DD7">
        <w:rPr>
          <w:rFonts w:eastAsia="楷体"/>
          <w:sz w:val="24"/>
          <w:szCs w:val="24"/>
        </w:rPr>
        <w:t>的信号处理模块获取频谱感知的结果，最后感知的结果经过网口等传输通道，实时地输送给后续的智能决策模块</w:t>
      </w:r>
      <w:r w:rsidR="00AF5756" w:rsidRPr="004D0DD7">
        <w:rPr>
          <w:rFonts w:eastAsia="楷体"/>
          <w:sz w:val="24"/>
          <w:szCs w:val="24"/>
        </w:rPr>
        <w:t>。</w:t>
      </w:r>
    </w:p>
    <w:p w14:paraId="1F649C43" w14:textId="77777777" w:rsidR="00AF5756" w:rsidRPr="004D0DD7" w:rsidRDefault="005F4ED9" w:rsidP="00AF5756">
      <w:pPr>
        <w:autoSpaceDE w:val="0"/>
        <w:autoSpaceDN w:val="0"/>
        <w:adjustRightInd w:val="0"/>
        <w:spacing w:line="360" w:lineRule="auto"/>
        <w:ind w:firstLineChars="200" w:firstLine="420"/>
        <w:jc w:val="center"/>
        <w:rPr>
          <w:rFonts w:eastAsia="楷体"/>
        </w:rPr>
      </w:pPr>
      <w:del w:id="22" w:author="*   ..   *" w:date="2022-12-15T23:24:00Z">
        <w:r>
          <w:rPr>
            <w:rFonts w:eastAsia="楷体"/>
          </w:rPr>
          <w:pict w14:anchorId="20619009">
            <v:shape id="_x0000_i1136" type="#_x0000_t75" style="width:329pt;height:253pt">
              <v:imagedata r:id="rId222" o:title="" croptop="3023f"/>
            </v:shape>
          </w:pict>
        </w:r>
      </w:del>
    </w:p>
    <w:p w14:paraId="71CB7AF9" w14:textId="77777777" w:rsidR="00DF7A4D" w:rsidRPr="004D0DD7" w:rsidRDefault="004B2FEA" w:rsidP="00AF5756">
      <w:pPr>
        <w:autoSpaceDE w:val="0"/>
        <w:autoSpaceDN w:val="0"/>
        <w:adjustRightInd w:val="0"/>
        <w:spacing w:line="360" w:lineRule="auto"/>
        <w:ind w:firstLineChars="200" w:firstLine="420"/>
        <w:jc w:val="center"/>
        <w:rPr>
          <w:rFonts w:eastAsia="楷体"/>
          <w:sz w:val="24"/>
          <w:szCs w:val="24"/>
        </w:rPr>
      </w:pPr>
      <w:r w:rsidRPr="004D0DD7">
        <w:rPr>
          <w:rFonts w:eastAsia="楷体"/>
          <w:szCs w:val="24"/>
        </w:rPr>
        <w:t>图</w:t>
      </w:r>
      <w:r w:rsidRPr="004D0DD7">
        <w:rPr>
          <w:rFonts w:eastAsia="楷体"/>
          <w:szCs w:val="24"/>
        </w:rPr>
        <w:t>3-</w:t>
      </w:r>
      <w:r w:rsidRPr="00B0197A">
        <w:rPr>
          <w:rFonts w:eastAsia="楷体"/>
          <w:szCs w:val="24"/>
        </w:rPr>
        <w:t>5</w:t>
      </w:r>
      <w:r w:rsidRPr="004D0DD7">
        <w:rPr>
          <w:rFonts w:eastAsia="楷体"/>
          <w:szCs w:val="24"/>
        </w:rPr>
        <w:t xml:space="preserve"> </w:t>
      </w:r>
      <w:r w:rsidRPr="004D0DD7">
        <w:rPr>
          <w:rFonts w:eastAsia="楷体"/>
          <w:szCs w:val="24"/>
        </w:rPr>
        <w:t>宽带高效感知模块的整体设计方案</w:t>
      </w:r>
    </w:p>
    <w:p w14:paraId="26398AFC" w14:textId="77777777" w:rsidR="00DF7A4D" w:rsidRPr="004D0DD7" w:rsidRDefault="004B2FEA">
      <w:pPr>
        <w:numPr>
          <w:ilvl w:val="0"/>
          <w:numId w:val="4"/>
        </w:numPr>
        <w:spacing w:line="360" w:lineRule="auto"/>
        <w:rPr>
          <w:rFonts w:eastAsia="楷体"/>
          <w:b/>
          <w:bCs/>
          <w:sz w:val="24"/>
          <w:szCs w:val="24"/>
        </w:rPr>
      </w:pPr>
      <w:r w:rsidRPr="004D0DD7">
        <w:rPr>
          <w:rFonts w:eastAsia="楷体"/>
          <w:b/>
          <w:bCs/>
          <w:sz w:val="24"/>
          <w:szCs w:val="24"/>
        </w:rPr>
        <w:lastRenderedPageBreak/>
        <w:t>射频接收板的设计</w:t>
      </w:r>
    </w:p>
    <w:p w14:paraId="0895A803" w14:textId="77777777" w:rsidR="00DF7A4D" w:rsidRPr="004D0DD7" w:rsidRDefault="004B2FEA">
      <w:pPr>
        <w:spacing w:line="360" w:lineRule="auto"/>
        <w:ind w:firstLineChars="200" w:firstLine="480"/>
        <w:rPr>
          <w:rFonts w:eastAsia="楷体"/>
          <w:sz w:val="24"/>
          <w:szCs w:val="24"/>
        </w:rPr>
      </w:pPr>
      <w:r w:rsidRPr="004D0DD7">
        <w:rPr>
          <w:rFonts w:eastAsia="楷体"/>
          <w:sz w:val="24"/>
          <w:szCs w:val="24"/>
        </w:rPr>
        <w:t>射频接收板上主要有两个模块</w:t>
      </w:r>
      <w:r w:rsidR="00AF5756" w:rsidRPr="004D0DD7">
        <w:rPr>
          <w:rFonts w:eastAsia="楷体"/>
          <w:sz w:val="24"/>
          <w:szCs w:val="24"/>
        </w:rPr>
        <w:t>：</w:t>
      </w:r>
      <w:r w:rsidRPr="004D0DD7">
        <w:rPr>
          <w:rFonts w:eastAsia="楷体"/>
          <w:sz w:val="24"/>
          <w:szCs w:val="24"/>
        </w:rPr>
        <w:t>增益放大模块</w:t>
      </w:r>
      <w:proofErr w:type="gramStart"/>
      <w:r w:rsidRPr="004D0DD7">
        <w:rPr>
          <w:rFonts w:eastAsia="楷体"/>
          <w:sz w:val="24"/>
          <w:szCs w:val="24"/>
        </w:rPr>
        <w:t>和功分电路</w:t>
      </w:r>
      <w:proofErr w:type="gramEnd"/>
      <w:r w:rsidRPr="004D0DD7">
        <w:rPr>
          <w:rFonts w:eastAsia="楷体"/>
          <w:sz w:val="24"/>
          <w:szCs w:val="24"/>
        </w:rPr>
        <w:t>模块。为了接收未知功率的无线信号，增益放大模块需要设计成自动增益控制</w:t>
      </w:r>
      <w:r w:rsidRPr="004D0DD7">
        <w:rPr>
          <w:rFonts w:eastAsia="楷体"/>
          <w:sz w:val="24"/>
          <w:szCs w:val="24"/>
        </w:rPr>
        <w:t xml:space="preserve">(Automatic Gain Control, AGC) </w:t>
      </w:r>
      <w:r w:rsidRPr="004D0DD7">
        <w:rPr>
          <w:rFonts w:eastAsia="楷体"/>
          <w:sz w:val="24"/>
          <w:szCs w:val="24"/>
        </w:rPr>
        <w:t>模式。</w:t>
      </w:r>
      <w:r w:rsidRPr="004D0DD7">
        <w:rPr>
          <w:rFonts w:eastAsia="楷体"/>
          <w:sz w:val="24"/>
          <w:szCs w:val="24"/>
        </w:rPr>
        <w:t xml:space="preserve">AGC </w:t>
      </w:r>
      <w:r w:rsidRPr="004D0DD7">
        <w:rPr>
          <w:rFonts w:eastAsia="楷体"/>
          <w:sz w:val="24"/>
          <w:szCs w:val="24"/>
        </w:rPr>
        <w:t>模块的设计思路是先将输入信号进行一个固定增益的放大，再利用衰减芯片控制衰减值，两者配合以达到控制增益的目的。这种设计的优势在于，当输入信号功率非常小时，可以把衰减值设置为</w:t>
      </w:r>
      <w:r w:rsidRPr="004D0DD7">
        <w:rPr>
          <w:rFonts w:eastAsia="楷体"/>
          <w:sz w:val="24"/>
          <w:szCs w:val="24"/>
        </w:rPr>
        <w:t xml:space="preserve"> 0</w:t>
      </w:r>
      <w:r w:rsidRPr="004D0DD7">
        <w:rPr>
          <w:rFonts w:eastAsia="楷体"/>
          <w:sz w:val="24"/>
          <w:szCs w:val="24"/>
        </w:rPr>
        <w:t>，此时输入信号可以得到最大倍数的放大；当输入信号的功率过大时，可以增大衰减值，甚至衰减值可以超过总增益值，使输入信号功率可以维持在一个合适的范围内。输入信号经过</w:t>
      </w:r>
      <w:r w:rsidRPr="004D0DD7">
        <w:rPr>
          <w:rFonts w:eastAsia="楷体"/>
          <w:sz w:val="24"/>
          <w:szCs w:val="24"/>
        </w:rPr>
        <w:t xml:space="preserve"> AGC </w:t>
      </w:r>
      <w:r w:rsidRPr="004D0DD7">
        <w:rPr>
          <w:rFonts w:eastAsia="楷体"/>
          <w:sz w:val="24"/>
          <w:szCs w:val="24"/>
        </w:rPr>
        <w:t>模块处理后，再</w:t>
      </w:r>
      <w:proofErr w:type="gramStart"/>
      <w:r w:rsidRPr="004D0DD7">
        <w:rPr>
          <w:rFonts w:eastAsia="楷体"/>
          <w:sz w:val="24"/>
          <w:szCs w:val="24"/>
        </w:rPr>
        <w:t>经过功分电路</w:t>
      </w:r>
      <w:proofErr w:type="gramEnd"/>
      <w:r w:rsidRPr="004D0DD7">
        <w:rPr>
          <w:rFonts w:eastAsia="楷体"/>
          <w:sz w:val="24"/>
          <w:szCs w:val="24"/>
        </w:rPr>
        <w:t>处理。为</w:t>
      </w:r>
      <w:proofErr w:type="gramStart"/>
      <w:r w:rsidRPr="004D0DD7">
        <w:rPr>
          <w:rFonts w:eastAsia="楷体"/>
          <w:sz w:val="24"/>
          <w:szCs w:val="24"/>
        </w:rPr>
        <w:t>保证功分电路</w:t>
      </w:r>
      <w:proofErr w:type="gramEnd"/>
      <w:r w:rsidRPr="004D0DD7">
        <w:rPr>
          <w:rFonts w:eastAsia="楷体"/>
          <w:sz w:val="24"/>
          <w:szCs w:val="24"/>
        </w:rPr>
        <w:t>的输出的信号各项参数尽可能一致，降低因器件负载不同而带来的误差，</w:t>
      </w:r>
      <w:proofErr w:type="gramStart"/>
      <w:r w:rsidRPr="004D0DD7">
        <w:rPr>
          <w:rFonts w:eastAsia="楷体"/>
          <w:sz w:val="24"/>
          <w:szCs w:val="24"/>
        </w:rPr>
        <w:t>功分电路</w:t>
      </w:r>
      <w:proofErr w:type="gramEnd"/>
      <w:r w:rsidRPr="004D0DD7">
        <w:rPr>
          <w:rFonts w:eastAsia="楷体"/>
          <w:sz w:val="24"/>
          <w:szCs w:val="24"/>
        </w:rPr>
        <w:t>可以采用级联设计。</w:t>
      </w:r>
    </w:p>
    <w:p w14:paraId="705B32FC" w14:textId="77777777" w:rsidR="00DF7A4D" w:rsidRPr="004D0DD7" w:rsidRDefault="004B2FEA">
      <w:pPr>
        <w:pStyle w:val="11"/>
        <w:numPr>
          <w:ilvl w:val="0"/>
          <w:numId w:val="4"/>
        </w:numPr>
        <w:spacing w:line="360" w:lineRule="auto"/>
        <w:ind w:firstLineChars="0"/>
        <w:rPr>
          <w:rFonts w:eastAsia="楷体"/>
          <w:b/>
          <w:bCs/>
          <w:sz w:val="24"/>
          <w:szCs w:val="24"/>
        </w:rPr>
      </w:pPr>
      <w:r w:rsidRPr="004D0DD7">
        <w:rPr>
          <w:rFonts w:eastAsia="楷体"/>
          <w:b/>
          <w:bCs/>
          <w:sz w:val="24"/>
          <w:szCs w:val="24"/>
        </w:rPr>
        <w:t>多陪集采样板</w:t>
      </w:r>
    </w:p>
    <w:p w14:paraId="75BFDAB7" w14:textId="77777777" w:rsidR="00DF7A4D" w:rsidRPr="00B0197A" w:rsidRDefault="004B2FEA">
      <w:pPr>
        <w:spacing w:line="360" w:lineRule="auto"/>
        <w:ind w:firstLineChars="200" w:firstLine="480"/>
        <w:rPr>
          <w:rFonts w:eastAsia="楷体"/>
          <w:sz w:val="24"/>
          <w:szCs w:val="24"/>
        </w:rPr>
      </w:pPr>
      <w:r w:rsidRPr="004D0DD7">
        <w:rPr>
          <w:rFonts w:eastAsia="楷体"/>
          <w:sz w:val="24"/>
          <w:szCs w:val="24"/>
        </w:rPr>
        <w:t>多陪集采样板是硬件系统设计的重点，其核心在于周期性的非均匀采样，主要包含</w:t>
      </w:r>
      <w:r w:rsidRPr="004D0DD7">
        <w:rPr>
          <w:rFonts w:eastAsia="楷体"/>
          <w:sz w:val="24"/>
          <w:szCs w:val="24"/>
        </w:rPr>
        <w:t>ADC</w:t>
      </w:r>
      <w:r w:rsidRPr="004D0DD7">
        <w:rPr>
          <w:rFonts w:eastAsia="楷体"/>
          <w:sz w:val="24"/>
          <w:szCs w:val="24"/>
        </w:rPr>
        <w:t>同步采样模块和精确时延控制两个模块。</w:t>
      </w:r>
      <w:r w:rsidRPr="004D0DD7">
        <w:rPr>
          <w:rFonts w:eastAsia="楷体"/>
          <w:sz w:val="24"/>
          <w:szCs w:val="24"/>
        </w:rPr>
        <w:t>ADC</w:t>
      </w:r>
      <w:r w:rsidRPr="004D0DD7">
        <w:rPr>
          <w:rFonts w:eastAsia="楷体"/>
          <w:sz w:val="24"/>
          <w:szCs w:val="24"/>
        </w:rPr>
        <w:t>同步采样模块可以使用同步时钟控制，而</w:t>
      </w:r>
      <w:r w:rsidRPr="00B0197A">
        <w:rPr>
          <w:rFonts w:eastAsia="楷体"/>
          <w:sz w:val="24"/>
          <w:szCs w:val="24"/>
        </w:rPr>
        <w:t>精确</w:t>
      </w:r>
      <w:r w:rsidRPr="00B0197A">
        <w:rPr>
          <w:rFonts w:eastAsia="楷体" w:hint="eastAsia"/>
          <w:sz w:val="24"/>
          <w:szCs w:val="24"/>
        </w:rPr>
        <w:t>同步</w:t>
      </w:r>
      <w:r w:rsidRPr="00B0197A">
        <w:rPr>
          <w:rFonts w:eastAsia="楷体"/>
          <w:sz w:val="24"/>
          <w:szCs w:val="24"/>
        </w:rPr>
        <w:t>是时延控制模块则是重中之重。</w:t>
      </w:r>
    </w:p>
    <w:p w14:paraId="5C369158" w14:textId="77777777" w:rsidR="00DF7A4D" w:rsidRPr="004D0DD7" w:rsidRDefault="004B2FEA">
      <w:pPr>
        <w:spacing w:line="360" w:lineRule="auto"/>
        <w:ind w:firstLineChars="200" w:firstLine="480"/>
        <w:rPr>
          <w:rFonts w:eastAsia="楷体"/>
          <w:sz w:val="24"/>
          <w:szCs w:val="24"/>
        </w:rPr>
      </w:pPr>
      <w:r w:rsidRPr="00B0197A">
        <w:rPr>
          <w:rFonts w:eastAsia="楷体"/>
          <w:sz w:val="24"/>
          <w:szCs w:val="24"/>
        </w:rPr>
        <w:t>最常见的时延控制方式是利用伪随机二进制序列</w:t>
      </w:r>
      <w:r w:rsidRPr="00B0197A">
        <w:rPr>
          <w:rFonts w:eastAsia="楷体"/>
          <w:sz w:val="24"/>
          <w:szCs w:val="24"/>
        </w:rPr>
        <w:t xml:space="preserve"> (Pseudo-Random Binary Sequence, PRBS) </w:t>
      </w:r>
      <w:r w:rsidRPr="00B0197A">
        <w:rPr>
          <w:rFonts w:eastAsia="楷体"/>
          <w:sz w:val="24"/>
          <w:szCs w:val="24"/>
        </w:rPr>
        <w:t>生成非均匀采样时钟，信号通过</w:t>
      </w:r>
      <w:r w:rsidRPr="00B0197A">
        <w:rPr>
          <w:rFonts w:eastAsia="楷体"/>
          <w:sz w:val="24"/>
          <w:szCs w:val="24"/>
        </w:rPr>
        <w:t>“</w:t>
      </w:r>
      <w:r w:rsidRPr="00B0197A">
        <w:rPr>
          <w:rFonts w:eastAsia="楷体"/>
          <w:sz w:val="24"/>
          <w:szCs w:val="24"/>
        </w:rPr>
        <w:t>采样</w:t>
      </w:r>
      <w:r w:rsidRPr="00B0197A">
        <w:rPr>
          <w:rFonts w:eastAsia="楷体"/>
          <w:sz w:val="24"/>
          <w:szCs w:val="24"/>
        </w:rPr>
        <w:t>-</w:t>
      </w:r>
      <w:r w:rsidRPr="00B0197A">
        <w:rPr>
          <w:rFonts w:eastAsia="楷体"/>
          <w:sz w:val="24"/>
          <w:szCs w:val="24"/>
        </w:rPr>
        <w:t>保持</w:t>
      </w:r>
      <w:r w:rsidRPr="00B0197A">
        <w:rPr>
          <w:rFonts w:eastAsia="楷体"/>
          <w:sz w:val="24"/>
          <w:szCs w:val="24"/>
        </w:rPr>
        <w:t xml:space="preserve">”(S/H) </w:t>
      </w:r>
      <w:r w:rsidRPr="00B0197A">
        <w:rPr>
          <w:rFonts w:eastAsia="楷体"/>
          <w:sz w:val="24"/>
          <w:szCs w:val="24"/>
        </w:rPr>
        <w:t>电路，然后经过</w:t>
      </w:r>
      <w:r w:rsidRPr="00B0197A">
        <w:rPr>
          <w:rFonts w:eastAsia="楷体"/>
          <w:sz w:val="24"/>
          <w:szCs w:val="24"/>
        </w:rPr>
        <w:t xml:space="preserve"> ADC </w:t>
      </w:r>
      <w:r w:rsidRPr="00B0197A">
        <w:rPr>
          <w:rFonts w:eastAsia="楷体"/>
          <w:sz w:val="24"/>
          <w:szCs w:val="24"/>
        </w:rPr>
        <w:t>采样，从而获得周期的非均匀采样样本，如图</w:t>
      </w:r>
      <w:r w:rsidRPr="00B0197A">
        <w:rPr>
          <w:rFonts w:eastAsia="楷体"/>
          <w:sz w:val="24"/>
          <w:szCs w:val="24"/>
        </w:rPr>
        <w:t>3-6</w:t>
      </w:r>
      <w:r w:rsidRPr="00B0197A">
        <w:rPr>
          <w:rFonts w:eastAsia="楷体"/>
          <w:sz w:val="24"/>
          <w:szCs w:val="24"/>
        </w:rPr>
        <w:t>所示。然而这种方法存在着两个问题，</w:t>
      </w:r>
      <w:r w:rsidRPr="00B0197A">
        <w:rPr>
          <w:rFonts w:eastAsia="楷体"/>
          <w:sz w:val="24"/>
          <w:szCs w:val="24"/>
        </w:rPr>
        <w:fldChar w:fldCharType="begin"/>
      </w:r>
      <w:r w:rsidRPr="00B0197A">
        <w:rPr>
          <w:rFonts w:eastAsia="楷体"/>
          <w:sz w:val="24"/>
          <w:szCs w:val="24"/>
        </w:rPr>
        <w:instrText xml:space="preserve"> = 1 \* GB3 </w:instrText>
      </w:r>
      <w:r w:rsidRPr="00B0197A">
        <w:rPr>
          <w:rFonts w:eastAsia="楷体"/>
          <w:sz w:val="24"/>
          <w:szCs w:val="24"/>
          <w:rPrChange w:id="23" w:author="阳嘉鑫" w:date="2022-12-15T10:08:00Z">
            <w:rPr>
              <w:rFonts w:eastAsia="楷体"/>
              <w:sz w:val="24"/>
              <w:szCs w:val="24"/>
            </w:rPr>
          </w:rPrChange>
        </w:rPr>
        <w:fldChar w:fldCharType="separate"/>
      </w:r>
      <w:r w:rsidRPr="00B0197A">
        <w:rPr>
          <w:rFonts w:ascii="宋体" w:hAnsi="宋体" w:cs="宋体" w:hint="eastAsia"/>
          <w:sz w:val="24"/>
          <w:szCs w:val="24"/>
          <w:rPrChange w:id="24" w:author="阳嘉鑫" w:date="2022-12-15T10:08:00Z">
            <w:rPr>
              <w:rFonts w:eastAsia="楷体" w:hint="eastAsia"/>
              <w:sz w:val="24"/>
              <w:szCs w:val="24"/>
            </w:rPr>
          </w:rPrChange>
        </w:rPr>
        <w:t>①</w:t>
      </w:r>
      <w:r w:rsidRPr="00B0197A">
        <w:rPr>
          <w:rFonts w:eastAsia="楷体"/>
          <w:sz w:val="24"/>
          <w:szCs w:val="24"/>
        </w:rPr>
        <w:fldChar w:fldCharType="end"/>
      </w:r>
      <w:r w:rsidRPr="00B0197A">
        <w:rPr>
          <w:rFonts w:eastAsia="楷体"/>
          <w:sz w:val="24"/>
          <w:szCs w:val="24"/>
        </w:rPr>
        <w:t>尽管</w:t>
      </w:r>
      <w:r w:rsidRPr="00B0197A">
        <w:rPr>
          <w:rFonts w:eastAsia="楷体"/>
          <w:sz w:val="24"/>
          <w:szCs w:val="24"/>
        </w:rPr>
        <w:t xml:space="preserve">ADC </w:t>
      </w:r>
      <w:r w:rsidRPr="00B0197A">
        <w:rPr>
          <w:rFonts w:eastAsia="楷体"/>
          <w:sz w:val="24"/>
          <w:szCs w:val="24"/>
        </w:rPr>
        <w:t>的采样速率可以很低，但是对</w:t>
      </w:r>
      <w:r w:rsidRPr="00B0197A">
        <w:rPr>
          <w:rFonts w:eastAsia="楷体"/>
          <w:sz w:val="24"/>
          <w:szCs w:val="24"/>
        </w:rPr>
        <w:t xml:space="preserve"> S/H </w:t>
      </w:r>
      <w:r w:rsidRPr="00B0197A">
        <w:rPr>
          <w:rFonts w:eastAsia="楷体"/>
          <w:sz w:val="24"/>
          <w:szCs w:val="24"/>
        </w:rPr>
        <w:t>电路的采样率要求却非常高；</w:t>
      </w:r>
      <w:r w:rsidRPr="00B0197A">
        <w:rPr>
          <w:rFonts w:eastAsia="楷体"/>
          <w:sz w:val="24"/>
          <w:szCs w:val="24"/>
        </w:rPr>
        <w:fldChar w:fldCharType="begin"/>
      </w:r>
      <w:r w:rsidRPr="00B0197A">
        <w:rPr>
          <w:rFonts w:eastAsia="楷体"/>
          <w:sz w:val="24"/>
          <w:szCs w:val="24"/>
        </w:rPr>
        <w:instrText xml:space="preserve"> = 2 \* GB3 </w:instrText>
      </w:r>
      <w:r w:rsidRPr="00B0197A">
        <w:rPr>
          <w:rFonts w:eastAsia="楷体"/>
          <w:sz w:val="24"/>
          <w:szCs w:val="24"/>
          <w:rPrChange w:id="25" w:author="阳嘉鑫" w:date="2022-12-15T10:08:00Z">
            <w:rPr>
              <w:rFonts w:eastAsia="楷体"/>
              <w:sz w:val="24"/>
              <w:szCs w:val="24"/>
            </w:rPr>
          </w:rPrChange>
        </w:rPr>
        <w:fldChar w:fldCharType="separate"/>
      </w:r>
      <w:r w:rsidRPr="00B0197A">
        <w:rPr>
          <w:rFonts w:ascii="宋体" w:hAnsi="宋体" w:cs="宋体" w:hint="eastAsia"/>
          <w:sz w:val="24"/>
          <w:szCs w:val="24"/>
          <w:rPrChange w:id="26" w:author="阳嘉鑫" w:date="2022-12-15T10:08:00Z">
            <w:rPr>
              <w:rFonts w:eastAsia="楷体" w:hint="eastAsia"/>
              <w:sz w:val="24"/>
              <w:szCs w:val="24"/>
            </w:rPr>
          </w:rPrChange>
        </w:rPr>
        <w:t>②</w:t>
      </w:r>
      <w:r w:rsidRPr="00B0197A">
        <w:rPr>
          <w:rFonts w:eastAsia="楷体"/>
          <w:sz w:val="24"/>
          <w:szCs w:val="24"/>
        </w:rPr>
        <w:fldChar w:fldCharType="end"/>
      </w:r>
      <w:r w:rsidRPr="00B0197A">
        <w:rPr>
          <w:rFonts w:eastAsia="楷体"/>
          <w:sz w:val="24"/>
          <w:szCs w:val="24"/>
        </w:rPr>
        <w:t>采样电路对于时钟抖动要求非常高，目前最先进的</w:t>
      </w:r>
      <w:r w:rsidRPr="00B0197A">
        <w:rPr>
          <w:rFonts w:eastAsia="楷体"/>
          <w:sz w:val="24"/>
          <w:szCs w:val="24"/>
        </w:rPr>
        <w:t xml:space="preserve"> PRBS </w:t>
      </w:r>
      <w:r w:rsidRPr="00B0197A">
        <w:rPr>
          <w:rFonts w:eastAsia="楷体"/>
          <w:sz w:val="24"/>
          <w:szCs w:val="24"/>
        </w:rPr>
        <w:t>发生器的时钟抖动为</w:t>
      </w:r>
      <w:r w:rsidRPr="00B0197A">
        <w:rPr>
          <w:rFonts w:eastAsia="楷体"/>
          <w:sz w:val="24"/>
          <w:szCs w:val="24"/>
        </w:rPr>
        <w:t xml:space="preserve"> 0.6ps</w:t>
      </w:r>
      <w:r w:rsidRPr="00B0197A">
        <w:rPr>
          <w:rFonts w:eastAsia="楷体"/>
          <w:sz w:val="24"/>
          <w:szCs w:val="24"/>
        </w:rPr>
        <w:t>。因此我们的研究中需要</w:t>
      </w:r>
      <w:r w:rsidRPr="00B0197A">
        <w:rPr>
          <w:rFonts w:eastAsia="楷体" w:hint="eastAsia"/>
          <w:sz w:val="24"/>
          <w:szCs w:val="24"/>
        </w:rPr>
        <w:t>重点</w:t>
      </w:r>
      <w:r w:rsidRPr="00B0197A">
        <w:rPr>
          <w:rFonts w:eastAsia="楷体"/>
          <w:sz w:val="24"/>
          <w:szCs w:val="24"/>
        </w:rPr>
        <w:t>考虑这两个因素</w:t>
      </w:r>
      <w:r w:rsidRPr="00B0197A">
        <w:rPr>
          <w:rFonts w:eastAsia="楷体" w:hint="eastAsia"/>
          <w:sz w:val="24"/>
          <w:szCs w:val="24"/>
        </w:rPr>
        <w:t>的影响</w:t>
      </w:r>
      <w:r w:rsidRPr="00B0197A">
        <w:rPr>
          <w:rFonts w:eastAsia="楷体"/>
          <w:sz w:val="24"/>
          <w:szCs w:val="24"/>
        </w:rPr>
        <w:t>。</w:t>
      </w:r>
    </w:p>
    <w:p w14:paraId="3472C858" w14:textId="77777777" w:rsidR="00DF7A4D" w:rsidRPr="004D0DD7" w:rsidRDefault="005F4ED9">
      <w:pPr>
        <w:spacing w:line="360" w:lineRule="auto"/>
        <w:ind w:firstLineChars="200" w:firstLine="420"/>
        <w:jc w:val="center"/>
        <w:rPr>
          <w:rFonts w:eastAsia="楷体"/>
        </w:rPr>
      </w:pPr>
      <w:r>
        <w:rPr>
          <w:rFonts w:eastAsia="楷体"/>
        </w:rPr>
        <w:pict w14:anchorId="59DF716D">
          <v:shape id="_x0000_i1137" type="#_x0000_t75" style="width:338pt;height:100.5pt">
            <v:imagedata r:id="rId223" o:title=""/>
          </v:shape>
        </w:pict>
      </w:r>
    </w:p>
    <w:p w14:paraId="327C969C" w14:textId="77777777" w:rsidR="00DF7A4D" w:rsidRPr="004D0DD7" w:rsidRDefault="004B2FEA">
      <w:pPr>
        <w:jc w:val="center"/>
        <w:rPr>
          <w:rFonts w:eastAsia="楷体"/>
          <w:sz w:val="24"/>
          <w:szCs w:val="24"/>
        </w:rPr>
      </w:pPr>
      <w:r w:rsidRPr="004D0DD7">
        <w:rPr>
          <w:rFonts w:eastAsia="楷体"/>
        </w:rPr>
        <w:t>图</w:t>
      </w:r>
      <w:r w:rsidRPr="004D0DD7">
        <w:rPr>
          <w:rFonts w:eastAsia="楷体"/>
        </w:rPr>
        <w:t>3-</w:t>
      </w:r>
      <w:r w:rsidRPr="00B0197A">
        <w:rPr>
          <w:rFonts w:eastAsia="楷体"/>
        </w:rPr>
        <w:t>6</w:t>
      </w:r>
      <w:r w:rsidRPr="004D0DD7">
        <w:rPr>
          <w:rFonts w:eastAsia="楷体"/>
        </w:rPr>
        <w:t xml:space="preserve"> PRBS</w:t>
      </w:r>
      <w:r w:rsidRPr="004D0DD7">
        <w:rPr>
          <w:rFonts w:eastAsia="楷体"/>
        </w:rPr>
        <w:t>宇</w:t>
      </w:r>
      <w:r w:rsidRPr="004D0DD7">
        <w:rPr>
          <w:rFonts w:eastAsia="楷体"/>
        </w:rPr>
        <w:t>S/H</w:t>
      </w:r>
      <w:r w:rsidRPr="004D0DD7">
        <w:rPr>
          <w:rFonts w:eastAsia="楷体"/>
        </w:rPr>
        <w:t>方法获取周期非均匀采样的原理</w:t>
      </w:r>
    </w:p>
    <w:p w14:paraId="70AAB2D0"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另一种是控制</w:t>
      </w:r>
      <w:r w:rsidRPr="004D0DD7">
        <w:rPr>
          <w:rFonts w:eastAsia="楷体"/>
          <w:sz w:val="24"/>
          <w:szCs w:val="24"/>
        </w:rPr>
        <w:t xml:space="preserve"> PCB </w:t>
      </w:r>
      <w:r w:rsidRPr="004D0DD7">
        <w:rPr>
          <w:rFonts w:eastAsia="楷体"/>
          <w:sz w:val="24"/>
          <w:szCs w:val="24"/>
        </w:rPr>
        <w:t>导线长度来控制时延。通过计算信号在导线中的传输速度，计算出每个采样通道的导线长度进而控制时延。这种方法简单、低廉，但是这种方法不灵活，如果要修改时延则需要整体重新制作。此外，每个采样通道之间距</w:t>
      </w:r>
      <w:r w:rsidRPr="004D0DD7">
        <w:rPr>
          <w:rFonts w:eastAsia="楷体"/>
          <w:sz w:val="24"/>
          <w:szCs w:val="24"/>
        </w:rPr>
        <w:lastRenderedPageBreak/>
        <w:t>离比较近，如果导线长度过长可能会导致高频信号在导线中互相影响。</w:t>
      </w:r>
    </w:p>
    <w:p w14:paraId="5F9AD517"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上述两种方法相对比较廉价，如果在成本允许的情况下，我们可以采用现成的芯片设计时延控制模块，比如</w:t>
      </w:r>
      <w:r w:rsidRPr="004D0DD7">
        <w:rPr>
          <w:rFonts w:eastAsia="楷体"/>
          <w:sz w:val="24"/>
          <w:szCs w:val="24"/>
        </w:rPr>
        <w:t>TI</w:t>
      </w:r>
      <w:r w:rsidRPr="004D0DD7">
        <w:rPr>
          <w:rFonts w:eastAsia="楷体"/>
          <w:sz w:val="24"/>
          <w:szCs w:val="24"/>
        </w:rPr>
        <w:t>公司的</w:t>
      </w:r>
      <w:r w:rsidRPr="004D0DD7">
        <w:rPr>
          <w:rFonts w:eastAsia="楷体"/>
          <w:sz w:val="24"/>
          <w:szCs w:val="24"/>
        </w:rPr>
        <w:t>LMK04806</w:t>
      </w:r>
      <w:r w:rsidRPr="004D0DD7">
        <w:rPr>
          <w:rFonts w:eastAsia="楷体"/>
          <w:sz w:val="24"/>
          <w:szCs w:val="24"/>
        </w:rPr>
        <w:t>芯片。这款芯片是目前性能最佳的时钟调节器之一，拥有双环路结构，具有优异的时钟抖动消除、时钟发生和分配功能。双环路结构由两个高性能锁相环</w:t>
      </w:r>
      <w:r w:rsidRPr="004D0DD7">
        <w:rPr>
          <w:rFonts w:eastAsia="楷体"/>
          <w:sz w:val="24"/>
          <w:szCs w:val="24"/>
        </w:rPr>
        <w:t xml:space="preserve"> (Phase Locked Loop, PLL)</w:t>
      </w:r>
      <w:r w:rsidRPr="004D0DD7">
        <w:rPr>
          <w:rFonts w:eastAsia="楷体"/>
          <w:sz w:val="24"/>
          <w:szCs w:val="24"/>
        </w:rPr>
        <w:t>、一个低噪声晶体振荡器电路和一个高性能电压控制振荡器构成。</w:t>
      </w:r>
      <w:r w:rsidRPr="004D0DD7">
        <w:rPr>
          <w:rFonts w:eastAsia="楷体"/>
          <w:sz w:val="24"/>
          <w:szCs w:val="24"/>
        </w:rPr>
        <w:t xml:space="preserve">PLL1 </w:t>
      </w:r>
      <w:r w:rsidRPr="004D0DD7">
        <w:rPr>
          <w:rFonts w:eastAsia="楷体"/>
          <w:sz w:val="24"/>
          <w:szCs w:val="24"/>
        </w:rPr>
        <w:t>具有低噪声抖动消除器功能，</w:t>
      </w:r>
      <w:r w:rsidRPr="004D0DD7">
        <w:rPr>
          <w:rFonts w:eastAsia="楷体"/>
          <w:sz w:val="24"/>
          <w:szCs w:val="24"/>
        </w:rPr>
        <w:t xml:space="preserve">PLL2 </w:t>
      </w:r>
      <w:r w:rsidRPr="004D0DD7">
        <w:rPr>
          <w:rFonts w:eastAsia="楷体"/>
          <w:sz w:val="24"/>
          <w:szCs w:val="24"/>
        </w:rPr>
        <w:t>执行时钟生成。</w:t>
      </w:r>
      <w:r w:rsidRPr="004D0DD7">
        <w:rPr>
          <w:rFonts w:eastAsia="楷体"/>
          <w:sz w:val="24"/>
          <w:szCs w:val="24"/>
        </w:rPr>
        <w:t xml:space="preserve">LMK04806 </w:t>
      </w:r>
      <w:r w:rsidRPr="004D0DD7">
        <w:rPr>
          <w:rFonts w:eastAsia="楷体"/>
          <w:sz w:val="24"/>
          <w:szCs w:val="24"/>
        </w:rPr>
        <w:t>最终可以做到</w:t>
      </w:r>
      <w:r w:rsidRPr="004D0DD7">
        <w:rPr>
          <w:rFonts w:eastAsia="楷体"/>
          <w:sz w:val="24"/>
          <w:szCs w:val="24"/>
        </w:rPr>
        <w:t xml:space="preserve"> 25ps </w:t>
      </w:r>
      <w:r w:rsidRPr="004D0DD7">
        <w:rPr>
          <w:rFonts w:eastAsia="楷体"/>
          <w:sz w:val="24"/>
          <w:szCs w:val="24"/>
        </w:rPr>
        <w:t>的时延步进，提供</w:t>
      </w:r>
      <w:r w:rsidRPr="004D0DD7">
        <w:rPr>
          <w:rFonts w:eastAsia="楷体"/>
          <w:sz w:val="24"/>
          <w:szCs w:val="24"/>
        </w:rPr>
        <w:t xml:space="preserve"> 6 </w:t>
      </w:r>
      <w:proofErr w:type="gramStart"/>
      <w:r w:rsidRPr="004D0DD7">
        <w:rPr>
          <w:rFonts w:eastAsia="楷体"/>
          <w:sz w:val="24"/>
          <w:szCs w:val="24"/>
        </w:rPr>
        <w:t>个</w:t>
      </w:r>
      <w:proofErr w:type="gramEnd"/>
      <w:r w:rsidRPr="004D0DD7">
        <w:rPr>
          <w:rFonts w:eastAsia="楷体"/>
          <w:sz w:val="24"/>
          <w:szCs w:val="24"/>
        </w:rPr>
        <w:t>高达</w:t>
      </w:r>
      <w:r w:rsidRPr="004D0DD7">
        <w:rPr>
          <w:rFonts w:eastAsia="楷体"/>
          <w:sz w:val="24"/>
          <w:szCs w:val="24"/>
        </w:rPr>
        <w:t xml:space="preserve"> 1300MHz </w:t>
      </w:r>
      <w:r w:rsidRPr="004D0DD7">
        <w:rPr>
          <w:rFonts w:eastAsia="楷体"/>
          <w:sz w:val="24"/>
          <w:szCs w:val="24"/>
        </w:rPr>
        <w:t>的输出时钟，并且时钟抖动仅为</w:t>
      </w:r>
      <w:r w:rsidRPr="004D0DD7">
        <w:rPr>
          <w:rFonts w:eastAsia="楷体"/>
          <w:sz w:val="24"/>
          <w:szCs w:val="24"/>
        </w:rPr>
        <w:t xml:space="preserve"> 0.1ps</w:t>
      </w:r>
      <w:r w:rsidRPr="004D0DD7">
        <w:rPr>
          <w:rFonts w:eastAsia="楷体"/>
          <w:sz w:val="24"/>
          <w:szCs w:val="24"/>
        </w:rPr>
        <w:t>。</w:t>
      </w:r>
    </w:p>
    <w:p w14:paraId="51EDB330" w14:textId="77777777" w:rsidR="00DF7A4D" w:rsidRPr="004D0DD7" w:rsidRDefault="004B2FEA">
      <w:pPr>
        <w:pStyle w:val="11"/>
        <w:numPr>
          <w:ilvl w:val="0"/>
          <w:numId w:val="4"/>
        </w:numPr>
        <w:spacing w:line="360" w:lineRule="auto"/>
        <w:ind w:firstLineChars="0"/>
        <w:rPr>
          <w:rFonts w:eastAsia="楷体"/>
          <w:b/>
          <w:bCs/>
          <w:sz w:val="24"/>
          <w:szCs w:val="24"/>
        </w:rPr>
      </w:pPr>
      <w:r w:rsidRPr="004D0DD7">
        <w:rPr>
          <w:rFonts w:eastAsia="楷体"/>
          <w:b/>
          <w:bCs/>
          <w:sz w:val="24"/>
          <w:szCs w:val="24"/>
        </w:rPr>
        <w:t>FPGA</w:t>
      </w:r>
      <w:r w:rsidRPr="004D0DD7">
        <w:rPr>
          <w:rFonts w:eastAsia="楷体"/>
          <w:b/>
          <w:bCs/>
          <w:sz w:val="24"/>
          <w:szCs w:val="24"/>
        </w:rPr>
        <w:t>算法设计</w:t>
      </w:r>
    </w:p>
    <w:p w14:paraId="27001E7E" w14:textId="77777777" w:rsidR="00DF7A4D" w:rsidRPr="004D0DD7" w:rsidRDefault="004B2FEA">
      <w:pPr>
        <w:spacing w:line="360" w:lineRule="auto"/>
        <w:ind w:firstLineChars="200" w:firstLine="480"/>
        <w:rPr>
          <w:rFonts w:eastAsia="楷体"/>
          <w:sz w:val="24"/>
          <w:szCs w:val="24"/>
        </w:rPr>
      </w:pPr>
      <w:r w:rsidRPr="004D0DD7">
        <w:rPr>
          <w:rFonts w:eastAsia="楷体"/>
          <w:sz w:val="24"/>
          <w:szCs w:val="24"/>
        </w:rPr>
        <w:t>FPGA</w:t>
      </w:r>
      <w:r w:rsidRPr="004D0DD7">
        <w:rPr>
          <w:rFonts w:eastAsia="楷体"/>
          <w:sz w:val="24"/>
          <w:szCs w:val="24"/>
        </w:rPr>
        <w:t>的算法主要流程如图</w:t>
      </w:r>
      <w:r w:rsidRPr="00B0197A">
        <w:rPr>
          <w:rFonts w:eastAsia="楷体"/>
          <w:sz w:val="24"/>
          <w:szCs w:val="24"/>
        </w:rPr>
        <w:t>3-7</w:t>
      </w:r>
      <w:r w:rsidRPr="00B0197A">
        <w:rPr>
          <w:rFonts w:eastAsia="楷体"/>
          <w:sz w:val="24"/>
          <w:szCs w:val="24"/>
        </w:rPr>
        <w:t>所示。其中，首先将采样数据缓存到</w:t>
      </w:r>
      <w:r w:rsidRPr="00B0197A">
        <w:rPr>
          <w:rFonts w:eastAsia="楷体"/>
          <w:sz w:val="24"/>
          <w:szCs w:val="24"/>
        </w:rPr>
        <w:t xml:space="preserve"> FIFO </w:t>
      </w:r>
      <w:r w:rsidRPr="00B0197A">
        <w:rPr>
          <w:rFonts w:eastAsia="楷体"/>
          <w:sz w:val="24"/>
          <w:szCs w:val="24"/>
        </w:rPr>
        <w:t>中，并在</w:t>
      </w:r>
      <w:r w:rsidRPr="00B0197A">
        <w:rPr>
          <w:rFonts w:eastAsia="楷体"/>
          <w:sz w:val="24"/>
          <w:szCs w:val="24"/>
        </w:rPr>
        <w:t xml:space="preserve"> FIFO </w:t>
      </w:r>
      <w:r w:rsidRPr="00B0197A">
        <w:rPr>
          <w:rFonts w:eastAsia="楷体"/>
          <w:sz w:val="24"/>
          <w:szCs w:val="24"/>
        </w:rPr>
        <w:t>中对信号进行重组排列，将不同采样通道的数据按照时延设定的先后顺序排放，并在其他位置补零。</w:t>
      </w:r>
      <w:r w:rsidRPr="00B0197A">
        <w:rPr>
          <w:rFonts w:eastAsia="楷体"/>
          <w:sz w:val="24"/>
          <w:szCs w:val="24"/>
        </w:rPr>
        <w:t xml:space="preserve">FIFO </w:t>
      </w:r>
      <w:r w:rsidRPr="00B0197A">
        <w:rPr>
          <w:rFonts w:eastAsia="楷体"/>
          <w:sz w:val="24"/>
          <w:szCs w:val="24"/>
        </w:rPr>
        <w:t>中信号的存储形式如图</w:t>
      </w:r>
      <w:r w:rsidRPr="00B0197A">
        <w:rPr>
          <w:rFonts w:eastAsia="楷体"/>
          <w:sz w:val="24"/>
          <w:szCs w:val="24"/>
        </w:rPr>
        <w:t>3-8</w:t>
      </w:r>
      <w:r w:rsidRPr="00B0197A">
        <w:rPr>
          <w:rFonts w:eastAsia="楷体"/>
          <w:sz w:val="24"/>
          <w:szCs w:val="24"/>
        </w:rPr>
        <w:t>所</w:t>
      </w:r>
      <w:r w:rsidRPr="004D0DD7">
        <w:rPr>
          <w:rFonts w:eastAsia="楷体"/>
          <w:sz w:val="24"/>
          <w:szCs w:val="24"/>
        </w:rPr>
        <w:t>示。根据周期性非均匀采样原则，以奈奎斯特采样周期排列，第一个采样周期放置每个</w:t>
      </w:r>
      <w:r w:rsidRPr="004D0DD7">
        <w:rPr>
          <w:rFonts w:eastAsia="楷体"/>
          <w:sz w:val="24"/>
          <w:szCs w:val="24"/>
        </w:rPr>
        <w:t xml:space="preserve"> ADC </w:t>
      </w:r>
      <w:r w:rsidRPr="004D0DD7">
        <w:rPr>
          <w:rFonts w:eastAsia="楷体"/>
          <w:sz w:val="24"/>
          <w:szCs w:val="24"/>
        </w:rPr>
        <w:t>采集的到的第一个点，第二个采样周期放置每个</w:t>
      </w:r>
      <w:r w:rsidRPr="004D0DD7">
        <w:rPr>
          <w:rFonts w:eastAsia="楷体"/>
          <w:sz w:val="24"/>
          <w:szCs w:val="24"/>
        </w:rPr>
        <w:t xml:space="preserve"> ADC </w:t>
      </w:r>
      <w:r w:rsidRPr="004D0DD7">
        <w:rPr>
          <w:rFonts w:eastAsia="楷体"/>
          <w:sz w:val="24"/>
          <w:szCs w:val="24"/>
        </w:rPr>
        <w:t>采集到的第二个点以此类推。按照此规则将信号缓存并重组，待到存储的数据足够进行</w:t>
      </w:r>
      <w:r w:rsidRPr="004D0DD7">
        <w:rPr>
          <w:rFonts w:eastAsia="楷体"/>
          <w:sz w:val="24"/>
          <w:szCs w:val="24"/>
        </w:rPr>
        <w:t xml:space="preserve"> FPGA </w:t>
      </w:r>
      <w:r w:rsidRPr="004D0DD7">
        <w:rPr>
          <w:rFonts w:eastAsia="楷体"/>
          <w:sz w:val="24"/>
          <w:szCs w:val="24"/>
        </w:rPr>
        <w:t>算法处理时，将数据传输给后续模块进行运算，如</w:t>
      </w:r>
      <w:r w:rsidRPr="004D0DD7">
        <w:rPr>
          <w:rFonts w:eastAsia="楷体"/>
          <w:sz w:val="24"/>
          <w:szCs w:val="24"/>
        </w:rPr>
        <w:t>FFT</w:t>
      </w:r>
      <w:r w:rsidRPr="004D0DD7">
        <w:rPr>
          <w:rFonts w:eastAsia="楷体"/>
          <w:sz w:val="24"/>
          <w:szCs w:val="24"/>
        </w:rPr>
        <w:t>变换和</w:t>
      </w:r>
      <w:r w:rsidRPr="004D0DD7">
        <w:rPr>
          <w:rFonts w:eastAsia="楷体"/>
          <w:sz w:val="24"/>
          <w:szCs w:val="24"/>
        </w:rPr>
        <w:t>IFFT</w:t>
      </w:r>
      <w:r w:rsidRPr="004D0DD7">
        <w:rPr>
          <w:rFonts w:eastAsia="楷体"/>
          <w:sz w:val="24"/>
          <w:szCs w:val="24"/>
        </w:rPr>
        <w:t>变换等，直到</w:t>
      </w:r>
      <w:r w:rsidRPr="004D0DD7">
        <w:rPr>
          <w:rFonts w:eastAsia="楷体"/>
          <w:sz w:val="24"/>
          <w:szCs w:val="24"/>
        </w:rPr>
        <w:t xml:space="preserve"> FPGA </w:t>
      </w:r>
      <w:r w:rsidRPr="004D0DD7">
        <w:rPr>
          <w:rFonts w:eastAsia="楷体"/>
          <w:sz w:val="24"/>
          <w:szCs w:val="24"/>
        </w:rPr>
        <w:t>算法完成一次运算并开始输出功率谱序列时，</w:t>
      </w:r>
      <w:r w:rsidRPr="004D0DD7">
        <w:rPr>
          <w:rFonts w:eastAsia="楷体"/>
          <w:sz w:val="24"/>
          <w:szCs w:val="24"/>
        </w:rPr>
        <w:t xml:space="preserve">FIFO </w:t>
      </w:r>
      <w:r w:rsidRPr="004D0DD7">
        <w:rPr>
          <w:rFonts w:eastAsia="楷体"/>
          <w:sz w:val="24"/>
          <w:szCs w:val="24"/>
        </w:rPr>
        <w:t>重新开始接收并缓存数据。经过</w:t>
      </w:r>
      <w:r w:rsidRPr="004D0DD7">
        <w:rPr>
          <w:rFonts w:eastAsia="楷体"/>
          <w:sz w:val="24"/>
          <w:szCs w:val="24"/>
        </w:rPr>
        <w:t xml:space="preserve"> FPGA </w:t>
      </w:r>
      <w:r w:rsidRPr="004D0DD7">
        <w:rPr>
          <w:rFonts w:eastAsia="楷体"/>
          <w:sz w:val="24"/>
          <w:szCs w:val="24"/>
        </w:rPr>
        <w:t>算法处理的数据是一串包含了功率谱信息的序列，通过网口将序列传输后续智能决策模块。</w:t>
      </w:r>
    </w:p>
    <w:p w14:paraId="4A9E8A62" w14:textId="77777777" w:rsidR="00DF7A4D" w:rsidRPr="004D0DD7" w:rsidRDefault="005F4ED9">
      <w:pPr>
        <w:autoSpaceDE w:val="0"/>
        <w:autoSpaceDN w:val="0"/>
        <w:adjustRightInd w:val="0"/>
        <w:spacing w:line="360" w:lineRule="auto"/>
        <w:jc w:val="center"/>
        <w:rPr>
          <w:rFonts w:eastAsia="楷体"/>
        </w:rPr>
      </w:pPr>
      <w:r>
        <w:rPr>
          <w:rFonts w:eastAsia="楷体"/>
        </w:rPr>
        <w:pict w14:anchorId="6C0F395D">
          <v:shape id="_x0000_i1138" type="#_x0000_t75" style="width:417.5pt;height:137pt">
            <v:imagedata r:id="rId224" o:title=""/>
          </v:shape>
        </w:pict>
      </w:r>
    </w:p>
    <w:p w14:paraId="3F2FBDCC" w14:textId="77777777" w:rsidR="00DF7A4D" w:rsidRPr="004D0DD7" w:rsidRDefault="004B2FEA">
      <w:pPr>
        <w:spacing w:line="480" w:lineRule="exact"/>
        <w:jc w:val="center"/>
        <w:rPr>
          <w:rFonts w:eastAsia="楷体"/>
        </w:rPr>
      </w:pPr>
      <w:r w:rsidRPr="004D0DD7">
        <w:rPr>
          <w:rFonts w:eastAsia="楷体"/>
        </w:rPr>
        <w:t>图</w:t>
      </w:r>
      <w:r w:rsidRPr="004D0DD7">
        <w:rPr>
          <w:rFonts w:eastAsia="楷体"/>
        </w:rPr>
        <w:t>3-</w:t>
      </w:r>
      <w:r w:rsidRPr="00B0197A">
        <w:rPr>
          <w:rFonts w:eastAsia="楷体"/>
        </w:rPr>
        <w:t>7</w:t>
      </w:r>
      <w:r w:rsidRPr="004D0DD7">
        <w:rPr>
          <w:rFonts w:eastAsia="楷体"/>
        </w:rPr>
        <w:t xml:space="preserve"> FPGA</w:t>
      </w:r>
      <w:r w:rsidRPr="004D0DD7">
        <w:rPr>
          <w:rFonts w:eastAsia="楷体"/>
        </w:rPr>
        <w:t>算法框图</w:t>
      </w:r>
    </w:p>
    <w:p w14:paraId="2591200A" w14:textId="77777777" w:rsidR="00DF7A4D" w:rsidRPr="004D0DD7" w:rsidRDefault="005F4ED9">
      <w:pPr>
        <w:autoSpaceDE w:val="0"/>
        <w:autoSpaceDN w:val="0"/>
        <w:adjustRightInd w:val="0"/>
        <w:spacing w:line="360" w:lineRule="auto"/>
        <w:jc w:val="center"/>
        <w:rPr>
          <w:rFonts w:eastAsia="楷体"/>
        </w:rPr>
      </w:pPr>
      <w:r>
        <w:rPr>
          <w:rFonts w:eastAsia="楷体"/>
        </w:rPr>
        <w:lastRenderedPageBreak/>
        <w:pict w14:anchorId="1F188BAA">
          <v:shape id="_x0000_i1139" type="#_x0000_t75" style="width:325.5pt;height:273.5pt">
            <v:imagedata r:id="rId225" o:title=""/>
          </v:shape>
        </w:pict>
      </w:r>
    </w:p>
    <w:p w14:paraId="4B86ECCF" w14:textId="77777777" w:rsidR="00DF7A4D" w:rsidRPr="004D0DD7" w:rsidRDefault="004B2FEA">
      <w:pPr>
        <w:jc w:val="center"/>
        <w:rPr>
          <w:rFonts w:eastAsia="楷体"/>
          <w:sz w:val="24"/>
          <w:szCs w:val="24"/>
        </w:rPr>
      </w:pPr>
      <w:r w:rsidRPr="004D0DD7">
        <w:rPr>
          <w:rFonts w:eastAsia="楷体"/>
        </w:rPr>
        <w:t>图</w:t>
      </w:r>
      <w:r w:rsidRPr="004D0DD7">
        <w:rPr>
          <w:rFonts w:eastAsia="楷体"/>
        </w:rPr>
        <w:t>3-</w:t>
      </w:r>
      <w:r w:rsidRPr="00B0197A">
        <w:rPr>
          <w:rFonts w:eastAsia="楷体"/>
        </w:rPr>
        <w:t>8</w:t>
      </w:r>
      <w:r w:rsidRPr="004D0DD7">
        <w:rPr>
          <w:rFonts w:eastAsia="楷体"/>
        </w:rPr>
        <w:t xml:space="preserve"> FIFO</w:t>
      </w:r>
      <w:r w:rsidRPr="004D0DD7">
        <w:rPr>
          <w:rFonts w:eastAsia="楷体"/>
        </w:rPr>
        <w:t>工作模式</w:t>
      </w:r>
    </w:p>
    <w:p w14:paraId="12379E7D" w14:textId="77777777" w:rsidR="00DF7A4D" w:rsidRPr="004D0DD7" w:rsidRDefault="004B2FEA">
      <w:pPr>
        <w:snapToGrid w:val="0"/>
        <w:spacing w:line="440" w:lineRule="exact"/>
        <w:ind w:firstLineChars="196" w:firstLine="472"/>
        <w:outlineLvl w:val="3"/>
        <w:rPr>
          <w:rFonts w:eastAsia="楷体"/>
          <w:b/>
          <w:sz w:val="24"/>
          <w:szCs w:val="24"/>
        </w:rPr>
      </w:pPr>
      <w:r w:rsidRPr="004D0DD7">
        <w:rPr>
          <w:rFonts w:eastAsia="楷体"/>
          <w:b/>
          <w:sz w:val="24"/>
          <w:szCs w:val="24"/>
        </w:rPr>
        <w:t xml:space="preserve">3.1.2 </w:t>
      </w:r>
      <w:r w:rsidRPr="004D0DD7">
        <w:rPr>
          <w:rFonts w:eastAsia="楷体"/>
          <w:b/>
          <w:sz w:val="24"/>
          <w:szCs w:val="24"/>
        </w:rPr>
        <w:t>复杂动态环境下的频谱深度认知与智能决策技术</w:t>
      </w:r>
    </w:p>
    <w:p w14:paraId="7AC7DA5A" w14:textId="77777777" w:rsidR="00DF7A4D" w:rsidRPr="004D0DD7" w:rsidRDefault="004B2FEA">
      <w:pPr>
        <w:spacing w:line="480" w:lineRule="exact"/>
        <w:ind w:firstLineChars="200" w:firstLine="480"/>
        <w:rPr>
          <w:rFonts w:eastAsia="楷体"/>
          <w:sz w:val="24"/>
          <w:szCs w:val="24"/>
        </w:rPr>
      </w:pPr>
      <w:r w:rsidRPr="004D0DD7">
        <w:rPr>
          <w:rFonts w:eastAsia="楷体"/>
          <w:sz w:val="24"/>
          <w:szCs w:val="24"/>
        </w:rPr>
        <w:t>针对复杂动态环境下面向全频谱深度认知和高效利用的难题，本课题拟融合无线域信息、空间域信息、业务域信息、政策域信息等海量多</w:t>
      </w:r>
      <w:r w:rsidR="002812AA" w:rsidRPr="004D0DD7">
        <w:rPr>
          <w:rFonts w:eastAsia="楷体"/>
          <w:sz w:val="24"/>
          <w:szCs w:val="24"/>
        </w:rPr>
        <w:t>源</w:t>
      </w:r>
      <w:r w:rsidRPr="004D0DD7">
        <w:rPr>
          <w:rFonts w:eastAsia="楷体"/>
          <w:sz w:val="24"/>
          <w:szCs w:val="24"/>
        </w:rPr>
        <w:t>异构数据，构建卫星领域知识图谱知识，同时基于实测频谱数据和卫星空间参数等信息，构建异质多模态信息的卫星干扰预测模型，有效发现卫星系统间干扰和卫星与地面用</w:t>
      </w:r>
      <w:proofErr w:type="gramStart"/>
      <w:r w:rsidRPr="004D0DD7">
        <w:rPr>
          <w:rFonts w:eastAsia="楷体"/>
          <w:sz w:val="24"/>
          <w:szCs w:val="24"/>
        </w:rPr>
        <w:t>频设备</w:t>
      </w:r>
      <w:proofErr w:type="gramEnd"/>
      <w:r w:rsidRPr="004D0DD7">
        <w:rPr>
          <w:rFonts w:eastAsia="楷体"/>
          <w:sz w:val="24"/>
          <w:szCs w:val="24"/>
        </w:rPr>
        <w:t>间干扰。在上述基础上，进一步</w:t>
      </w:r>
      <w:r w:rsidRPr="00B0197A">
        <w:rPr>
          <w:rFonts w:eastAsia="楷体"/>
          <w:sz w:val="24"/>
          <w:szCs w:val="24"/>
        </w:rPr>
        <w:t>通过深度学习算法实现卫</w:t>
      </w:r>
      <w:r w:rsidRPr="004D0DD7">
        <w:rPr>
          <w:rFonts w:eastAsia="楷体"/>
          <w:sz w:val="24"/>
          <w:szCs w:val="24"/>
        </w:rPr>
        <w:t>星互联网频谱深度认知，生成卫星频谱态势和干扰态势，支撑频谱智能决策。</w:t>
      </w:r>
      <w:r w:rsidR="00E058BA" w:rsidRPr="004D0DD7">
        <w:rPr>
          <w:rFonts w:eastAsia="楷体"/>
          <w:sz w:val="24"/>
          <w:szCs w:val="24"/>
        </w:rPr>
        <w:t>具体研究路线如图</w:t>
      </w:r>
      <w:r w:rsidR="00E058BA" w:rsidRPr="004D0DD7">
        <w:rPr>
          <w:rFonts w:eastAsia="楷体"/>
          <w:sz w:val="24"/>
          <w:szCs w:val="24"/>
        </w:rPr>
        <w:t>3-9</w:t>
      </w:r>
      <w:r w:rsidR="00E058BA" w:rsidRPr="004D0DD7">
        <w:rPr>
          <w:rFonts w:eastAsia="楷体"/>
          <w:sz w:val="24"/>
          <w:szCs w:val="24"/>
        </w:rPr>
        <w:t>所示。</w:t>
      </w:r>
    </w:p>
    <w:p w14:paraId="6010B0B2" w14:textId="77777777" w:rsidR="0087716C" w:rsidRPr="004D0DD7" w:rsidRDefault="0087716C">
      <w:pPr>
        <w:pStyle w:val="afc"/>
        <w:wordWrap/>
        <w:spacing w:afterLines="50" w:after="156"/>
        <w:ind w:firstLine="480"/>
        <w:jc w:val="center"/>
        <w:rPr>
          <w:rFonts w:eastAsia="楷体"/>
        </w:rPr>
      </w:pPr>
      <w:r w:rsidRPr="004D0DD7">
        <w:rPr>
          <w:rFonts w:eastAsia="楷体"/>
        </w:rPr>
        <w:object w:dxaOrig="8200" w:dyaOrig="7700" w14:anchorId="0BB2BB5F">
          <v:shape id="_x0000_i1140" type="#_x0000_t75" style="width:339pt;height:318.5pt" o:ole="">
            <v:imagedata r:id="rId226" o:title=""/>
          </v:shape>
          <o:OLEObject Type="Embed" ProgID="Visio.Drawing.15" ShapeID="_x0000_i1140" DrawAspect="Content" ObjectID="_1802939908" r:id="rId227"/>
        </w:object>
      </w:r>
    </w:p>
    <w:p w14:paraId="7B577C32" w14:textId="77777777" w:rsidR="00DF7A4D" w:rsidRPr="004D0DD7" w:rsidRDefault="004B2FEA">
      <w:pPr>
        <w:pStyle w:val="afc"/>
        <w:wordWrap/>
        <w:spacing w:afterLines="50" w:after="156"/>
        <w:ind w:firstLine="480"/>
        <w:jc w:val="center"/>
        <w:rPr>
          <w:rFonts w:eastAsia="楷体"/>
        </w:rPr>
      </w:pPr>
      <w:r w:rsidRPr="004D0DD7">
        <w:rPr>
          <w:rFonts w:eastAsia="楷体"/>
        </w:rPr>
        <w:t>图</w:t>
      </w:r>
      <w:r w:rsidRPr="004D0DD7">
        <w:rPr>
          <w:rFonts w:eastAsia="楷体"/>
        </w:rPr>
        <w:t>3-</w:t>
      </w:r>
      <w:r w:rsidRPr="009A598B">
        <w:rPr>
          <w:rFonts w:eastAsia="楷体"/>
        </w:rPr>
        <w:t>9</w:t>
      </w:r>
      <w:r w:rsidRPr="004D0DD7">
        <w:rPr>
          <w:rFonts w:eastAsia="楷体"/>
        </w:rPr>
        <w:t xml:space="preserve"> </w:t>
      </w:r>
      <w:r w:rsidRPr="004D0DD7">
        <w:rPr>
          <w:rFonts w:eastAsia="楷体"/>
        </w:rPr>
        <w:t>复杂动态环境下面向全频谱深度认知和高效利用技术路线</w:t>
      </w:r>
    </w:p>
    <w:p w14:paraId="66447AB4" w14:textId="77777777" w:rsidR="00DF7A4D" w:rsidRPr="004D0DD7" w:rsidRDefault="004B2FEA">
      <w:pPr>
        <w:snapToGrid w:val="0"/>
        <w:spacing w:line="360" w:lineRule="auto"/>
        <w:ind w:firstLineChars="196" w:firstLine="472"/>
        <w:rPr>
          <w:rFonts w:eastAsia="楷体"/>
          <w:b/>
          <w:sz w:val="24"/>
          <w:szCs w:val="24"/>
        </w:rPr>
      </w:pPr>
      <w:r w:rsidRPr="004D0DD7">
        <w:rPr>
          <w:rFonts w:eastAsia="楷体"/>
          <w:b/>
          <w:sz w:val="24"/>
          <w:szCs w:val="24"/>
        </w:rPr>
        <w:t>（</w:t>
      </w:r>
      <w:r w:rsidRPr="004D0DD7">
        <w:rPr>
          <w:rFonts w:eastAsia="楷体"/>
          <w:b/>
          <w:sz w:val="24"/>
          <w:szCs w:val="24"/>
        </w:rPr>
        <w:t>1</w:t>
      </w:r>
      <w:r w:rsidRPr="004D0DD7">
        <w:rPr>
          <w:rFonts w:eastAsia="楷体"/>
          <w:b/>
          <w:sz w:val="24"/>
          <w:szCs w:val="24"/>
        </w:rPr>
        <w:t>）基于海量多元异构数据的卫星知识图谱构建</w:t>
      </w:r>
    </w:p>
    <w:p w14:paraId="6C2444FF" w14:textId="77777777" w:rsidR="00DF7A4D" w:rsidRPr="004D0DD7" w:rsidRDefault="004B2FEA">
      <w:pPr>
        <w:spacing w:line="360" w:lineRule="auto"/>
        <w:ind w:firstLineChars="200" w:firstLine="480"/>
        <w:rPr>
          <w:rFonts w:eastAsia="楷体"/>
          <w:sz w:val="24"/>
          <w:szCs w:val="24"/>
        </w:rPr>
      </w:pPr>
      <w:r w:rsidRPr="004D0DD7">
        <w:rPr>
          <w:rFonts w:eastAsia="楷体"/>
          <w:sz w:val="24"/>
          <w:szCs w:val="24"/>
        </w:rPr>
        <w:t>未来非静止巨型星座频谱，不仅涵盖</w:t>
      </w:r>
      <w:r w:rsidRPr="004D0DD7">
        <w:rPr>
          <w:rFonts w:eastAsia="楷体"/>
          <w:sz w:val="24"/>
          <w:szCs w:val="24"/>
        </w:rPr>
        <w:t>7GHz</w:t>
      </w:r>
      <w:r w:rsidRPr="004D0DD7">
        <w:rPr>
          <w:rFonts w:eastAsia="楷体"/>
          <w:sz w:val="24"/>
          <w:szCs w:val="24"/>
        </w:rPr>
        <w:t>以下的</w:t>
      </w:r>
      <w:r w:rsidRPr="004D0DD7">
        <w:rPr>
          <w:rFonts w:eastAsia="楷体"/>
          <w:sz w:val="24"/>
          <w:szCs w:val="24"/>
        </w:rPr>
        <w:t>L</w:t>
      </w:r>
      <w:r w:rsidRPr="004D0DD7">
        <w:rPr>
          <w:rFonts w:eastAsia="楷体"/>
          <w:sz w:val="24"/>
          <w:szCs w:val="24"/>
        </w:rPr>
        <w:t>波段、</w:t>
      </w:r>
      <w:r w:rsidRPr="004D0DD7">
        <w:rPr>
          <w:rFonts w:eastAsia="楷体"/>
          <w:sz w:val="24"/>
          <w:szCs w:val="24"/>
        </w:rPr>
        <w:t>S</w:t>
      </w:r>
      <w:r w:rsidRPr="004D0DD7">
        <w:rPr>
          <w:rFonts w:eastAsia="楷体"/>
          <w:sz w:val="24"/>
          <w:szCs w:val="24"/>
        </w:rPr>
        <w:t>波段和</w:t>
      </w:r>
      <w:r w:rsidRPr="004D0DD7">
        <w:rPr>
          <w:rFonts w:eastAsia="楷体"/>
          <w:sz w:val="24"/>
          <w:szCs w:val="24"/>
        </w:rPr>
        <w:t>C</w:t>
      </w:r>
      <w:r w:rsidRPr="004D0DD7">
        <w:rPr>
          <w:rFonts w:eastAsia="楷体"/>
          <w:sz w:val="24"/>
          <w:szCs w:val="24"/>
        </w:rPr>
        <w:t>波段等中、低频段，还包括</w:t>
      </w:r>
      <w:r w:rsidRPr="004D0DD7">
        <w:rPr>
          <w:rFonts w:eastAsia="楷体"/>
          <w:sz w:val="24"/>
          <w:szCs w:val="24"/>
        </w:rPr>
        <w:t>10GHz</w:t>
      </w:r>
      <w:r w:rsidRPr="004D0DD7">
        <w:rPr>
          <w:rFonts w:eastAsia="楷体"/>
          <w:sz w:val="24"/>
          <w:szCs w:val="24"/>
        </w:rPr>
        <w:t>以上</w:t>
      </w:r>
      <w:r w:rsidRPr="004D0DD7">
        <w:rPr>
          <w:rFonts w:eastAsia="楷体"/>
          <w:sz w:val="24"/>
          <w:szCs w:val="24"/>
        </w:rPr>
        <w:t>Ku</w:t>
      </w:r>
      <w:r w:rsidRPr="004D0DD7">
        <w:rPr>
          <w:rFonts w:eastAsia="楷体"/>
          <w:sz w:val="24"/>
          <w:szCs w:val="24"/>
        </w:rPr>
        <w:t>波段、</w:t>
      </w:r>
      <w:r w:rsidRPr="004D0DD7">
        <w:rPr>
          <w:rFonts w:eastAsia="楷体"/>
          <w:sz w:val="24"/>
          <w:szCs w:val="24"/>
        </w:rPr>
        <w:t>Ka</w:t>
      </w:r>
      <w:r w:rsidRPr="004D0DD7">
        <w:rPr>
          <w:rFonts w:eastAsia="楷体"/>
          <w:sz w:val="24"/>
          <w:szCs w:val="24"/>
        </w:rPr>
        <w:t>波段和</w:t>
      </w:r>
      <w:r w:rsidRPr="004D0DD7">
        <w:rPr>
          <w:rFonts w:eastAsia="楷体"/>
          <w:sz w:val="24"/>
          <w:szCs w:val="24"/>
        </w:rPr>
        <w:t>Q/V</w:t>
      </w:r>
      <w:r w:rsidRPr="004D0DD7">
        <w:rPr>
          <w:rFonts w:eastAsia="楷体"/>
          <w:sz w:val="24"/>
          <w:szCs w:val="24"/>
        </w:rPr>
        <w:t>波段等高频段，频段跨度大，认知难度高，传统的从时域或频域等进行频谱监测和信号识别，难以深度挖掘和利用频段和业务之间的内在联系。为此，本课题基于无线域信息、政策域信息、空间域信息、用户域信息，构建</w:t>
      </w:r>
      <w:r w:rsidR="00C07368" w:rsidRPr="004D0DD7">
        <w:rPr>
          <w:rFonts w:eastAsia="楷体"/>
          <w:sz w:val="24"/>
          <w:szCs w:val="24"/>
        </w:rPr>
        <w:t>如图</w:t>
      </w:r>
      <w:r w:rsidR="00C07368" w:rsidRPr="004D0DD7">
        <w:rPr>
          <w:rFonts w:eastAsia="楷体"/>
          <w:sz w:val="24"/>
          <w:szCs w:val="24"/>
        </w:rPr>
        <w:t>3-10</w:t>
      </w:r>
      <w:r w:rsidR="00C07368" w:rsidRPr="004D0DD7">
        <w:rPr>
          <w:rFonts w:eastAsia="楷体"/>
          <w:sz w:val="24"/>
          <w:szCs w:val="24"/>
        </w:rPr>
        <w:t>所示的</w:t>
      </w:r>
      <w:r w:rsidRPr="004D0DD7">
        <w:rPr>
          <w:rFonts w:eastAsia="楷体"/>
          <w:sz w:val="24"/>
          <w:szCs w:val="24"/>
        </w:rPr>
        <w:t>卫星知识图谱，具体包</w:t>
      </w:r>
      <w:r w:rsidRPr="009A598B">
        <w:rPr>
          <w:rFonts w:eastAsia="楷体"/>
          <w:sz w:val="24"/>
          <w:szCs w:val="24"/>
        </w:rPr>
        <w:t>括频谱数据获取</w:t>
      </w:r>
      <w:r w:rsidR="002812AA" w:rsidRPr="004D0DD7">
        <w:rPr>
          <w:rFonts w:eastAsia="楷体"/>
          <w:sz w:val="24"/>
          <w:szCs w:val="24"/>
        </w:rPr>
        <w:t>、</w:t>
      </w:r>
      <w:r w:rsidRPr="004D0DD7">
        <w:rPr>
          <w:rFonts w:eastAsia="楷体"/>
          <w:sz w:val="24"/>
          <w:szCs w:val="24"/>
        </w:rPr>
        <w:t>异构数据表示及关系抽取、跨模态实体对齐、关系预测四个阶段。</w:t>
      </w:r>
    </w:p>
    <w:p w14:paraId="4677E345" w14:textId="77777777" w:rsidR="00DF7A4D" w:rsidRPr="004D0DD7" w:rsidRDefault="005F4ED9">
      <w:pPr>
        <w:pStyle w:val="afc"/>
        <w:wordWrap/>
        <w:spacing w:line="240" w:lineRule="auto"/>
        <w:ind w:firstLineChars="0" w:firstLine="0"/>
        <w:jc w:val="center"/>
        <w:rPr>
          <w:rFonts w:eastAsia="楷体"/>
        </w:rPr>
      </w:pPr>
      <w:r>
        <w:rPr>
          <w:rFonts w:eastAsia="楷体"/>
        </w:rPr>
        <w:lastRenderedPageBreak/>
        <w:pict w14:anchorId="62CAF158">
          <v:shape id="_x0000_i1141" type="#_x0000_t75" style="width:399pt;height:198.5pt">
            <v:imagedata r:id="rId228" o:title=""/>
          </v:shape>
        </w:pict>
      </w:r>
    </w:p>
    <w:p w14:paraId="0056B8FE" w14:textId="77777777" w:rsidR="00DF7A4D" w:rsidRPr="00B27F26" w:rsidRDefault="004B2FEA">
      <w:pPr>
        <w:pStyle w:val="afc"/>
        <w:wordWrap/>
        <w:ind w:left="1140" w:firstLineChars="0" w:firstLine="0"/>
        <w:rPr>
          <w:rFonts w:eastAsia="楷体"/>
        </w:rPr>
      </w:pPr>
      <w:r w:rsidRPr="004D0DD7">
        <w:rPr>
          <w:rFonts w:eastAsia="楷体"/>
        </w:rPr>
        <w:t>图</w:t>
      </w:r>
      <w:r w:rsidRPr="004D0DD7">
        <w:rPr>
          <w:rFonts w:eastAsia="楷体"/>
        </w:rPr>
        <w:t>3-</w:t>
      </w:r>
      <w:r w:rsidRPr="00B27F26">
        <w:rPr>
          <w:rFonts w:eastAsia="楷体"/>
        </w:rPr>
        <w:t>10</w:t>
      </w:r>
      <w:r w:rsidRPr="00B27F26">
        <w:rPr>
          <w:rFonts w:eastAsia="楷体"/>
        </w:rPr>
        <w:t>基于海量多源异构数据的卫星知识图谱知识构建模型</w:t>
      </w:r>
    </w:p>
    <w:p w14:paraId="1A03A378" w14:textId="77777777" w:rsidR="00DF7A4D" w:rsidRPr="004D0DD7" w:rsidRDefault="004B2FEA">
      <w:pPr>
        <w:pStyle w:val="afc"/>
        <w:wordWrap/>
        <w:ind w:firstLine="480"/>
        <w:rPr>
          <w:rFonts w:eastAsia="楷体"/>
        </w:rPr>
      </w:pPr>
      <w:r w:rsidRPr="00B27F26">
        <w:rPr>
          <w:rFonts w:eastAsia="楷体"/>
        </w:rPr>
        <w:t>卫星知识图谱的构建基础是</w:t>
      </w:r>
      <w:r w:rsidR="008A5E91" w:rsidRPr="00B27F26">
        <w:rPr>
          <w:rFonts w:eastAsia="楷体"/>
        </w:rPr>
        <w:t>基于研究内容</w:t>
      </w:r>
      <w:proofErr w:type="gramStart"/>
      <w:r w:rsidR="008A5E91" w:rsidRPr="00B27F26">
        <w:rPr>
          <w:rFonts w:eastAsia="楷体"/>
        </w:rPr>
        <w:t>一</w:t>
      </w:r>
      <w:proofErr w:type="gramEnd"/>
      <w:r w:rsidR="008A5E91" w:rsidRPr="00B27F26">
        <w:rPr>
          <w:rFonts w:eastAsia="楷体"/>
        </w:rPr>
        <w:t>的理论</w:t>
      </w:r>
      <w:r w:rsidRPr="00B27F26">
        <w:rPr>
          <w:rFonts w:eastAsia="楷体"/>
        </w:rPr>
        <w:t>和银河航天</w:t>
      </w:r>
      <w:r w:rsidR="008A5E91" w:rsidRPr="00B27F26">
        <w:rPr>
          <w:rFonts w:eastAsia="楷体"/>
        </w:rPr>
        <w:t>公司</w:t>
      </w:r>
      <w:r w:rsidRPr="00B27F26">
        <w:rPr>
          <w:rFonts w:eastAsia="楷体"/>
        </w:rPr>
        <w:t>在</w:t>
      </w:r>
      <w:proofErr w:type="gramStart"/>
      <w:r w:rsidRPr="00B27F26">
        <w:rPr>
          <w:rFonts w:eastAsia="楷体"/>
        </w:rPr>
        <w:t>轨试验</w:t>
      </w:r>
      <w:proofErr w:type="gramEnd"/>
      <w:r w:rsidRPr="00B27F26">
        <w:rPr>
          <w:rFonts w:eastAsia="楷体"/>
        </w:rPr>
        <w:t>系统采集到的</w:t>
      </w:r>
      <w:r w:rsidR="008A5E91" w:rsidRPr="00B27F26">
        <w:rPr>
          <w:rFonts w:eastAsia="楷体"/>
        </w:rPr>
        <w:t>实时</w:t>
      </w:r>
      <w:r w:rsidRPr="00B27F26">
        <w:rPr>
          <w:rFonts w:eastAsia="楷体"/>
        </w:rPr>
        <w:t>频谱数据、频谱规范条例和用频上报数据以及无线电用频数据库等形成的结构化、</w:t>
      </w:r>
      <w:r w:rsidRPr="004D0DD7">
        <w:rPr>
          <w:rFonts w:eastAsia="楷体"/>
        </w:rPr>
        <w:t>半结构化和非结构化数据，包括但不限于：</w:t>
      </w:r>
    </w:p>
    <w:p w14:paraId="18A2F91B" w14:textId="77777777" w:rsidR="00DF7A4D" w:rsidRPr="004D0DD7" w:rsidRDefault="004B2FEA">
      <w:pPr>
        <w:pStyle w:val="afc"/>
        <w:numPr>
          <w:ilvl w:val="0"/>
          <w:numId w:val="5"/>
        </w:numPr>
        <w:wordWrap/>
        <w:ind w:firstLineChars="0"/>
        <w:rPr>
          <w:rFonts w:eastAsia="楷体"/>
        </w:rPr>
      </w:pPr>
      <w:r w:rsidRPr="004D0DD7">
        <w:rPr>
          <w:rFonts w:eastAsia="楷体"/>
        </w:rPr>
        <w:t>无线域信息：发射功率、占用带宽、信噪比等。</w:t>
      </w:r>
    </w:p>
    <w:p w14:paraId="3F3B3FBB" w14:textId="77777777" w:rsidR="00DF7A4D" w:rsidRPr="004D0DD7" w:rsidRDefault="004B2FEA">
      <w:pPr>
        <w:pStyle w:val="afc"/>
        <w:numPr>
          <w:ilvl w:val="0"/>
          <w:numId w:val="5"/>
        </w:numPr>
        <w:wordWrap/>
        <w:ind w:firstLineChars="0"/>
        <w:rPr>
          <w:rFonts w:eastAsia="楷体"/>
        </w:rPr>
      </w:pPr>
      <w:r w:rsidRPr="004D0DD7">
        <w:rPr>
          <w:rFonts w:eastAsia="楷体"/>
        </w:rPr>
        <w:t>政策域信息：频率使用许可权限、卫星轨道要求、给定地区相关限制，接入频段价格，频谱操作政策，干扰协调和保护机制等。</w:t>
      </w:r>
    </w:p>
    <w:p w14:paraId="5F08BA6F" w14:textId="77777777" w:rsidR="00DF7A4D" w:rsidRPr="004D0DD7" w:rsidRDefault="004B2FEA">
      <w:pPr>
        <w:pStyle w:val="afc"/>
        <w:numPr>
          <w:ilvl w:val="0"/>
          <w:numId w:val="5"/>
        </w:numPr>
        <w:wordWrap/>
        <w:ind w:firstLineChars="0"/>
        <w:rPr>
          <w:rFonts w:eastAsia="楷体"/>
        </w:rPr>
      </w:pPr>
      <w:r w:rsidRPr="004D0DD7">
        <w:rPr>
          <w:rFonts w:eastAsia="楷体"/>
        </w:rPr>
        <w:t>空间域信息：卫星轨道六根数、地面站或者用户终端分布特征、链路类型、卫星波束、信道模型、跟踪策略、干扰规避策略等。</w:t>
      </w:r>
    </w:p>
    <w:p w14:paraId="6CE52E01" w14:textId="77777777" w:rsidR="00DF7A4D" w:rsidRPr="004D0DD7" w:rsidRDefault="004B2FEA">
      <w:pPr>
        <w:pStyle w:val="afc"/>
        <w:numPr>
          <w:ilvl w:val="0"/>
          <w:numId w:val="5"/>
        </w:numPr>
        <w:wordWrap/>
        <w:ind w:firstLineChars="0"/>
        <w:rPr>
          <w:rFonts w:eastAsia="楷体"/>
        </w:rPr>
      </w:pPr>
      <w:r w:rsidRPr="004D0DD7">
        <w:rPr>
          <w:rFonts w:eastAsia="楷体"/>
        </w:rPr>
        <w:t>用户域信息：位置信息、优先级、服务质量要求等。</w:t>
      </w:r>
    </w:p>
    <w:p w14:paraId="2F22DBF8" w14:textId="77777777" w:rsidR="00DF7A4D" w:rsidRPr="004D0DD7" w:rsidRDefault="004B2FEA">
      <w:pPr>
        <w:pStyle w:val="afc"/>
        <w:wordWrap/>
        <w:ind w:firstLine="480"/>
        <w:rPr>
          <w:rFonts w:eastAsia="楷体"/>
        </w:rPr>
      </w:pPr>
      <w:r w:rsidRPr="004D0DD7">
        <w:rPr>
          <w:rFonts w:eastAsia="楷体"/>
        </w:rPr>
        <w:t>基于上述数据，利用数据处理方法和数据库技术，通过频谱信息抽取，频谱信息融合、频谱信息合并与加工、频谱知识更新等手段，获取实体</w:t>
      </w:r>
      <w:r w:rsidRPr="004D0DD7">
        <w:rPr>
          <w:rFonts w:eastAsia="楷体"/>
        </w:rPr>
        <w:t>-</w:t>
      </w:r>
      <w:r w:rsidRPr="004D0DD7">
        <w:rPr>
          <w:rFonts w:eastAsia="楷体"/>
        </w:rPr>
        <w:t>关系</w:t>
      </w:r>
      <w:r w:rsidRPr="004D0DD7">
        <w:rPr>
          <w:rFonts w:eastAsia="楷体"/>
        </w:rPr>
        <w:t>-</w:t>
      </w:r>
      <w:r w:rsidRPr="004D0DD7">
        <w:rPr>
          <w:rFonts w:eastAsia="楷体"/>
        </w:rPr>
        <w:t>属性三元结构，最终形成频谱知识图谱的语义知识网络图。具体而言，初步以频段和频谱感知节点以及卫星为实体，抽取感知节点和频谱使用情况属性，对采集到的信息进行标注，在上述基础上，采用</w:t>
      </w:r>
      <w:r w:rsidR="00FB0D78" w:rsidRPr="004D0DD7">
        <w:rPr>
          <w:rFonts w:eastAsia="楷体"/>
        </w:rPr>
        <w:t>图概率模型中</w:t>
      </w:r>
      <w:r w:rsidRPr="004D0DD7">
        <w:rPr>
          <w:rFonts w:eastAsia="楷体"/>
        </w:rPr>
        <w:t>随机游走的方法和基于神经网络的方法，学习到数据的最佳表示，利用跨模态实体对齐技术对节点和属性进行共指消除，完成本体构建。然后利用信息合并与加工方法对频谱知识和关系进行预测推理，实现实体、关系和属性的抽取。同时，根据实时新增数据，对频谱知识图谱进行更新。</w:t>
      </w:r>
    </w:p>
    <w:p w14:paraId="675D7975" w14:textId="77777777" w:rsidR="00DF7A4D" w:rsidRPr="004D0DD7" w:rsidRDefault="004B2FEA">
      <w:pPr>
        <w:snapToGrid w:val="0"/>
        <w:spacing w:line="360" w:lineRule="auto"/>
        <w:ind w:firstLineChars="196" w:firstLine="472"/>
        <w:rPr>
          <w:rFonts w:eastAsia="楷体"/>
          <w:b/>
          <w:sz w:val="24"/>
          <w:szCs w:val="24"/>
        </w:rPr>
      </w:pPr>
      <w:r w:rsidRPr="004D0DD7">
        <w:rPr>
          <w:rFonts w:eastAsia="楷体"/>
          <w:b/>
          <w:sz w:val="24"/>
          <w:szCs w:val="24"/>
        </w:rPr>
        <w:t>（</w:t>
      </w:r>
      <w:r w:rsidRPr="004D0DD7">
        <w:rPr>
          <w:rFonts w:eastAsia="楷体"/>
          <w:b/>
          <w:sz w:val="24"/>
          <w:szCs w:val="24"/>
        </w:rPr>
        <w:t>2</w:t>
      </w:r>
      <w:r w:rsidRPr="004D0DD7">
        <w:rPr>
          <w:rFonts w:eastAsia="楷体"/>
          <w:b/>
          <w:sz w:val="24"/>
          <w:szCs w:val="24"/>
        </w:rPr>
        <w:t>）基于</w:t>
      </w:r>
      <w:r w:rsidR="00A33255">
        <w:rPr>
          <w:rFonts w:eastAsia="楷体" w:hint="eastAsia"/>
          <w:b/>
          <w:sz w:val="24"/>
          <w:szCs w:val="24"/>
        </w:rPr>
        <w:t>知识嵌入</w:t>
      </w:r>
      <w:r w:rsidRPr="004D0DD7">
        <w:rPr>
          <w:rFonts w:eastAsia="楷体"/>
          <w:b/>
          <w:sz w:val="24"/>
          <w:szCs w:val="24"/>
        </w:rPr>
        <w:t>的频谱态势深度挖掘和利用</w:t>
      </w:r>
    </w:p>
    <w:p w14:paraId="08095878" w14:textId="77777777" w:rsidR="00DF7A4D" w:rsidRPr="004D0DD7" w:rsidRDefault="00FB0D78">
      <w:pPr>
        <w:snapToGrid w:val="0"/>
        <w:spacing w:line="360" w:lineRule="auto"/>
        <w:ind w:firstLineChars="196" w:firstLine="470"/>
        <w:rPr>
          <w:rFonts w:eastAsia="楷体"/>
          <w:b/>
          <w:sz w:val="24"/>
          <w:szCs w:val="24"/>
        </w:rPr>
      </w:pPr>
      <w:r w:rsidRPr="004D0DD7">
        <w:rPr>
          <w:rFonts w:eastAsia="楷体"/>
          <w:sz w:val="24"/>
          <w:szCs w:val="24"/>
        </w:rPr>
        <w:t>本研究内容</w:t>
      </w:r>
      <w:r w:rsidR="004B2FEA" w:rsidRPr="004D0DD7">
        <w:rPr>
          <w:rFonts w:eastAsia="楷体"/>
          <w:sz w:val="24"/>
          <w:szCs w:val="24"/>
        </w:rPr>
        <w:t>首先基于实测频谱数据和卫星空间参数等构成的卫星频谱知识图</w:t>
      </w:r>
      <w:r w:rsidR="004B2FEA" w:rsidRPr="004D0DD7">
        <w:rPr>
          <w:rFonts w:eastAsia="楷体"/>
          <w:sz w:val="24"/>
          <w:szCs w:val="24"/>
        </w:rPr>
        <w:lastRenderedPageBreak/>
        <w:t>谱，构建异质多模态信息的卫星干扰预测模型，</w:t>
      </w:r>
      <w:r w:rsidRPr="004D0DD7">
        <w:rPr>
          <w:rFonts w:eastAsia="楷体"/>
          <w:sz w:val="24"/>
          <w:szCs w:val="24"/>
        </w:rPr>
        <w:t>从而</w:t>
      </w:r>
      <w:r w:rsidR="004B2FEA" w:rsidRPr="004D0DD7">
        <w:rPr>
          <w:rFonts w:eastAsia="楷体"/>
          <w:sz w:val="24"/>
          <w:szCs w:val="24"/>
        </w:rPr>
        <w:t>有效发现卫星系统间干扰和卫星与地面用</w:t>
      </w:r>
      <w:proofErr w:type="gramStart"/>
      <w:r w:rsidR="004B2FEA" w:rsidRPr="004D0DD7">
        <w:rPr>
          <w:rFonts w:eastAsia="楷体"/>
          <w:sz w:val="24"/>
          <w:szCs w:val="24"/>
        </w:rPr>
        <w:t>频设备</w:t>
      </w:r>
      <w:proofErr w:type="gramEnd"/>
      <w:r w:rsidR="004B2FEA" w:rsidRPr="004D0DD7">
        <w:rPr>
          <w:rFonts w:eastAsia="楷体"/>
          <w:sz w:val="24"/>
          <w:szCs w:val="24"/>
        </w:rPr>
        <w:t>间干扰。在上述基础上，</w:t>
      </w:r>
      <w:r w:rsidRPr="004D0DD7">
        <w:rPr>
          <w:rFonts w:eastAsia="楷体"/>
          <w:sz w:val="24"/>
          <w:szCs w:val="24"/>
        </w:rPr>
        <w:t>通过</w:t>
      </w:r>
      <w:r w:rsidR="004B2FEA" w:rsidRPr="004D0DD7">
        <w:rPr>
          <w:rFonts w:eastAsia="楷体"/>
          <w:sz w:val="24"/>
          <w:szCs w:val="24"/>
        </w:rPr>
        <w:t>进一步实现卫星互联网的频谱深度认知，生成卫星频谱态势和干扰态势，支撑频谱智能决策。</w:t>
      </w:r>
    </w:p>
    <w:p w14:paraId="6993BAB3" w14:textId="77777777" w:rsidR="00DF7A4D" w:rsidRPr="004D0DD7" w:rsidRDefault="004B2FEA">
      <w:pPr>
        <w:numPr>
          <w:ilvl w:val="0"/>
          <w:numId w:val="6"/>
        </w:numPr>
        <w:spacing w:line="360" w:lineRule="auto"/>
        <w:ind w:leftChars="200" w:left="840"/>
        <w:rPr>
          <w:rFonts w:eastAsia="楷体"/>
          <w:b/>
          <w:bCs/>
          <w:sz w:val="24"/>
          <w:szCs w:val="24"/>
        </w:rPr>
      </w:pPr>
      <w:r w:rsidRPr="004D0DD7">
        <w:rPr>
          <w:rFonts w:eastAsia="楷体"/>
          <w:b/>
          <w:bCs/>
          <w:sz w:val="24"/>
          <w:szCs w:val="24"/>
        </w:rPr>
        <w:t>基于多</w:t>
      </w:r>
      <w:proofErr w:type="gramStart"/>
      <w:r w:rsidRPr="004D0DD7">
        <w:rPr>
          <w:rFonts w:eastAsia="楷体"/>
          <w:b/>
          <w:bCs/>
          <w:sz w:val="24"/>
          <w:szCs w:val="24"/>
        </w:rPr>
        <w:t>源特征</w:t>
      </w:r>
      <w:proofErr w:type="gramEnd"/>
      <w:r w:rsidRPr="004D0DD7">
        <w:rPr>
          <w:rFonts w:eastAsia="楷体"/>
          <w:b/>
          <w:bCs/>
          <w:sz w:val="24"/>
          <w:szCs w:val="24"/>
        </w:rPr>
        <w:t>融合的卫星干扰预测模型</w:t>
      </w:r>
    </w:p>
    <w:p w14:paraId="636E4D53" w14:textId="77777777" w:rsidR="00DF7A4D" w:rsidRPr="004D0DD7" w:rsidRDefault="004B2FEA" w:rsidP="005D18A2">
      <w:pPr>
        <w:pStyle w:val="afc"/>
        <w:wordWrap/>
        <w:ind w:firstLine="480"/>
        <w:jc w:val="both"/>
        <w:rPr>
          <w:rFonts w:eastAsia="楷体"/>
        </w:rPr>
      </w:pPr>
      <w:r w:rsidRPr="004D0DD7">
        <w:rPr>
          <w:rFonts w:eastAsia="楷体"/>
        </w:rPr>
        <w:t>空间互联网卫星星座系统规模巨大，轨道具有时变特性，导致干扰源与干扰对象的时空拓扑快速变化，信号传输环境复杂多变。同时，空间互联网卫星星座以卫星移动通信为主要业务，其信道本质是</w:t>
      </w:r>
      <w:proofErr w:type="gramStart"/>
      <w:r w:rsidRPr="004D0DD7">
        <w:rPr>
          <w:rFonts w:eastAsia="楷体"/>
        </w:rPr>
        <w:t>为随参信道</w:t>
      </w:r>
      <w:proofErr w:type="gramEnd"/>
      <w:r w:rsidRPr="004D0DD7">
        <w:rPr>
          <w:rFonts w:eastAsia="楷体"/>
        </w:rPr>
        <w:t>，信道参数动态时变。为此，本课题拟联合实时频谱数据和卫星网络空间参数，构建</w:t>
      </w:r>
      <w:r w:rsidR="00C07368" w:rsidRPr="004D0DD7">
        <w:rPr>
          <w:rFonts w:eastAsia="楷体"/>
        </w:rPr>
        <w:t>如图</w:t>
      </w:r>
      <w:r w:rsidR="00C07368" w:rsidRPr="004D0DD7">
        <w:rPr>
          <w:rFonts w:eastAsia="楷体"/>
        </w:rPr>
        <w:t>3-11</w:t>
      </w:r>
      <w:r w:rsidR="00C07368" w:rsidRPr="004D0DD7">
        <w:rPr>
          <w:rFonts w:eastAsia="楷体"/>
        </w:rPr>
        <w:t>所示的</w:t>
      </w:r>
      <w:r w:rsidRPr="004D0DD7">
        <w:rPr>
          <w:rFonts w:eastAsia="楷体"/>
        </w:rPr>
        <w:t>异质多模态信息的卫星干扰预测模型，实现实时卫星干扰位置，空间，持续时间，干扰强度的预测。</w:t>
      </w:r>
    </w:p>
    <w:p w14:paraId="1999635D" w14:textId="77777777" w:rsidR="00DF7A4D" w:rsidRPr="004D0DD7" w:rsidRDefault="005F4ED9">
      <w:pPr>
        <w:pStyle w:val="afc"/>
        <w:wordWrap/>
        <w:ind w:firstLineChars="0" w:firstLine="0"/>
        <w:rPr>
          <w:rFonts w:eastAsia="楷体"/>
        </w:rPr>
      </w:pPr>
      <w:r>
        <w:rPr>
          <w:rFonts w:eastAsia="楷体"/>
        </w:rPr>
        <w:pict w14:anchorId="1E99A1E6">
          <v:shape id="_x0000_i1142" type="#_x0000_t75" style="width:428pt;height:217pt">
            <v:imagedata r:id="rId229" o:title=""/>
          </v:shape>
        </w:pict>
      </w:r>
    </w:p>
    <w:p w14:paraId="2C85A414" w14:textId="77777777" w:rsidR="00DF7A4D" w:rsidRPr="004D0DD7" w:rsidRDefault="004B2FEA">
      <w:pPr>
        <w:pStyle w:val="afc"/>
        <w:wordWrap/>
        <w:ind w:firstLine="480"/>
        <w:jc w:val="center"/>
        <w:rPr>
          <w:rFonts w:eastAsia="楷体"/>
        </w:rPr>
      </w:pPr>
      <w:r w:rsidRPr="004D0DD7">
        <w:rPr>
          <w:rFonts w:eastAsia="楷体"/>
        </w:rPr>
        <w:t>图</w:t>
      </w:r>
      <w:r w:rsidRPr="005D18A2">
        <w:rPr>
          <w:rFonts w:eastAsia="楷体"/>
        </w:rPr>
        <w:t xml:space="preserve">3-11 </w:t>
      </w:r>
      <w:r w:rsidRPr="005D18A2">
        <w:rPr>
          <w:rFonts w:eastAsia="楷体"/>
        </w:rPr>
        <w:t>融合异质</w:t>
      </w:r>
      <w:r w:rsidRPr="004D0DD7">
        <w:rPr>
          <w:rFonts w:eastAsia="楷体"/>
        </w:rPr>
        <w:t>多模态信息的卫星干扰预测模型</w:t>
      </w:r>
    </w:p>
    <w:p w14:paraId="1DF45D13" w14:textId="77777777" w:rsidR="00DF7A4D" w:rsidRPr="004D0DD7" w:rsidRDefault="004B2FEA">
      <w:pPr>
        <w:pStyle w:val="afc"/>
        <w:wordWrap/>
        <w:ind w:firstLine="480"/>
        <w:rPr>
          <w:rFonts w:eastAsia="楷体"/>
        </w:rPr>
      </w:pPr>
      <w:r w:rsidRPr="004D0DD7">
        <w:rPr>
          <w:rFonts w:eastAsia="楷体"/>
        </w:rPr>
        <w:t>预测模型接受过去邻近</w:t>
      </w:r>
      <w:r w:rsidRPr="004D0DD7">
        <w:rPr>
          <w:rFonts w:eastAsia="楷体"/>
          <w:position w:val="-10"/>
        </w:rPr>
        <w:object w:dxaOrig="242" w:dyaOrig="253" w14:anchorId="06E4C1BC">
          <v:shape id="_x0000_i1143" type="#_x0000_t75" style="width:12pt;height:12.5pt" o:ole="">
            <v:imagedata r:id="rId230" o:title=""/>
          </v:shape>
          <o:OLEObject Type="Embed" ProgID="Equation.DSMT4" ShapeID="_x0000_i1143" DrawAspect="Content" ObjectID="_1802939909" r:id="rId231"/>
        </w:object>
      </w:r>
      <w:proofErr w:type="gramStart"/>
      <w:r w:rsidRPr="004D0DD7">
        <w:rPr>
          <w:rFonts w:eastAsia="楷体"/>
        </w:rPr>
        <w:t>个</w:t>
      </w:r>
      <w:proofErr w:type="gramEnd"/>
      <w:r w:rsidRPr="004D0DD7">
        <w:rPr>
          <w:rFonts w:eastAsia="楷体"/>
        </w:rPr>
        <w:t>历史时刻的数据作为输入，输出下一时刻的预测值，具体公式如下：</w:t>
      </w:r>
    </w:p>
    <w:p w14:paraId="42A35228" w14:textId="77777777" w:rsidR="00DF7A4D" w:rsidRPr="004D0DD7" w:rsidRDefault="004B2FEA">
      <w:pPr>
        <w:pStyle w:val="afc"/>
        <w:wordWrap/>
        <w:ind w:firstLine="480"/>
        <w:jc w:val="center"/>
        <w:rPr>
          <w:rFonts w:eastAsia="楷体"/>
        </w:rPr>
      </w:pPr>
      <w:r w:rsidRPr="004D0DD7">
        <w:rPr>
          <w:rFonts w:eastAsia="楷体"/>
        </w:rPr>
        <w:t xml:space="preserve">                                  </w:t>
      </w:r>
      <w:r w:rsidRPr="004D0DD7">
        <w:rPr>
          <w:rFonts w:eastAsia="楷体"/>
          <w:position w:val="-14"/>
        </w:rPr>
        <w:object w:dxaOrig="3398" w:dyaOrig="438" w14:anchorId="10E90039">
          <v:shape id="_x0000_i1144" type="#_x0000_t75" style="width:170pt;height:22pt" o:ole="">
            <v:imagedata r:id="rId232" o:title=""/>
          </v:shape>
          <o:OLEObject Type="Embed" ProgID="Equation.DSMT4" ShapeID="_x0000_i1144" DrawAspect="Content" ObjectID="_1802939910" r:id="rId233"/>
        </w:object>
      </w:r>
      <w:r w:rsidRPr="004D0DD7">
        <w:rPr>
          <w:rFonts w:eastAsia="楷体"/>
        </w:rPr>
        <w:t xml:space="preserve">                                (11)</w:t>
      </w:r>
    </w:p>
    <w:p w14:paraId="0E93A179" w14:textId="77777777" w:rsidR="00DF7A4D" w:rsidRPr="004D0DD7" w:rsidRDefault="004B2FEA">
      <w:pPr>
        <w:pStyle w:val="afc"/>
        <w:wordWrap/>
        <w:ind w:firstLine="480"/>
        <w:rPr>
          <w:rFonts w:eastAsia="楷体"/>
        </w:rPr>
      </w:pPr>
      <w:r w:rsidRPr="004D0DD7">
        <w:rPr>
          <w:rFonts w:eastAsia="楷体"/>
        </w:rPr>
        <w:t>其中</w:t>
      </w:r>
      <w:r w:rsidRPr="004D0DD7">
        <w:rPr>
          <w:rFonts w:eastAsia="楷体"/>
          <w:position w:val="-10"/>
        </w:rPr>
        <w:object w:dxaOrig="242" w:dyaOrig="311" w14:anchorId="55BA43A7">
          <v:shape id="_x0000_i1145" type="#_x0000_t75" style="width:12pt;height:15.5pt" o:ole="">
            <v:imagedata r:id="rId234" o:title=""/>
          </v:shape>
          <o:OLEObject Type="Embed" ProgID="Equation.DSMT4" ShapeID="_x0000_i1145" DrawAspect="Content" ObjectID="_1802939911" r:id="rId235"/>
        </w:object>
      </w:r>
      <w:r w:rsidRPr="004D0DD7">
        <w:rPr>
          <w:rFonts w:eastAsia="楷体"/>
        </w:rPr>
        <w:t>表示预测模型，</w:t>
      </w:r>
      <w:r w:rsidRPr="004D0DD7">
        <w:rPr>
          <w:rFonts w:eastAsia="楷体"/>
          <w:position w:val="-12"/>
        </w:rPr>
        <w:object w:dxaOrig="311" w:dyaOrig="369" w14:anchorId="65C2394E">
          <v:shape id="_x0000_i1146" type="#_x0000_t75" style="width:15.5pt;height:19pt" o:ole="">
            <v:imagedata r:id="rId236" o:title=""/>
          </v:shape>
          <o:OLEObject Type="Embed" ProgID="Equation.DSMT4" ShapeID="_x0000_i1146" DrawAspect="Content" ObjectID="_1802939912" r:id="rId237"/>
        </w:object>
      </w:r>
      <w:r w:rsidRPr="004D0DD7">
        <w:rPr>
          <w:rFonts w:eastAsia="楷体"/>
        </w:rPr>
        <w:t>表示某一信道的在</w:t>
      </w:r>
      <w:r w:rsidRPr="004D0DD7">
        <w:rPr>
          <w:rFonts w:eastAsia="楷体"/>
          <w:position w:val="-6"/>
        </w:rPr>
        <w:object w:dxaOrig="127" w:dyaOrig="242" w14:anchorId="671D44CB">
          <v:shape id="_x0000_i1147" type="#_x0000_t75" style="width:6pt;height:12pt" o:ole="">
            <v:imagedata r:id="rId238" o:title=""/>
          </v:shape>
          <o:OLEObject Type="Embed" ProgID="Equation.DSMT4" ShapeID="_x0000_i1147" DrawAspect="Content" ObjectID="_1802939913" r:id="rId239"/>
        </w:object>
      </w:r>
      <w:r w:rsidRPr="004D0DD7">
        <w:rPr>
          <w:rFonts w:eastAsia="楷体"/>
        </w:rPr>
        <w:t>时刻的占用度或其他需要预测数据，</w:t>
      </w:r>
      <w:r w:rsidRPr="004D0DD7">
        <w:rPr>
          <w:rFonts w:eastAsia="楷体"/>
          <w:position w:val="-6"/>
        </w:rPr>
        <w:object w:dxaOrig="334" w:dyaOrig="369" w14:anchorId="68E50951">
          <v:shape id="_x0000_i1148" type="#_x0000_t75" style="width:16.5pt;height:19pt" o:ole="">
            <v:imagedata r:id="rId240" o:title=""/>
          </v:shape>
          <o:OLEObject Type="Embed" ProgID="Equation.DSMT4" ShapeID="_x0000_i1148" DrawAspect="Content" ObjectID="_1802939914" r:id="rId241"/>
        </w:object>
      </w:r>
      <w:r w:rsidRPr="004D0DD7">
        <w:rPr>
          <w:rFonts w:eastAsia="楷体"/>
        </w:rPr>
        <w:t>表示预测模型对于</w:t>
      </w:r>
      <w:r w:rsidRPr="004D0DD7">
        <w:rPr>
          <w:rFonts w:eastAsia="楷体"/>
          <w:position w:val="-6"/>
        </w:rPr>
        <w:object w:dxaOrig="127" w:dyaOrig="242" w14:anchorId="35A36602">
          <v:shape id="_x0000_i1149" type="#_x0000_t75" style="width:6pt;height:12pt" o:ole="">
            <v:imagedata r:id="rId242" o:title=""/>
          </v:shape>
          <o:OLEObject Type="Embed" ProgID="Equation.DSMT4" ShapeID="_x0000_i1149" DrawAspect="Content" ObjectID="_1802939915" r:id="rId243"/>
        </w:object>
      </w:r>
      <w:r w:rsidRPr="004D0DD7">
        <w:rPr>
          <w:rFonts w:eastAsia="楷体"/>
        </w:rPr>
        <w:t>时刻的预测值。</w:t>
      </w:r>
    </w:p>
    <w:p w14:paraId="50A669BC" w14:textId="77777777" w:rsidR="00DF7A4D" w:rsidRPr="004D0DD7" w:rsidRDefault="004B2FEA">
      <w:pPr>
        <w:pStyle w:val="afc"/>
        <w:wordWrap/>
        <w:ind w:firstLine="480"/>
        <w:jc w:val="both"/>
        <w:rPr>
          <w:rFonts w:eastAsia="楷体"/>
        </w:rPr>
      </w:pPr>
      <w:r w:rsidRPr="004D0DD7">
        <w:rPr>
          <w:rFonts w:eastAsia="楷体"/>
        </w:rPr>
        <w:t>在考虑时间维度上的邻近依赖性，很多情况下信道可能有以天为单位的周期性活动规律，为了捕捉预测数据时间维度上周期性的依赖关系，模型也可以接受过去</w:t>
      </w:r>
      <w:r w:rsidRPr="004D0DD7">
        <w:rPr>
          <w:rFonts w:eastAsia="楷体"/>
          <w:position w:val="-10"/>
        </w:rPr>
        <w:object w:dxaOrig="242" w:dyaOrig="253" w14:anchorId="588D1EAF">
          <v:shape id="_x0000_i1150" type="#_x0000_t75" style="width:12pt;height:12.5pt" o:ole="">
            <v:imagedata r:id="rId244" o:title=""/>
          </v:shape>
          <o:OLEObject Type="Embed" ProgID="Equation.DSMT4" ShapeID="_x0000_i1150" DrawAspect="Content" ObjectID="_1802939916" r:id="rId245"/>
        </w:object>
      </w:r>
      <w:proofErr w:type="gramStart"/>
      <w:r w:rsidRPr="004D0DD7">
        <w:rPr>
          <w:rFonts w:eastAsia="楷体"/>
        </w:rPr>
        <w:t>个</w:t>
      </w:r>
      <w:proofErr w:type="gramEnd"/>
      <w:r w:rsidRPr="004D0DD7">
        <w:rPr>
          <w:rFonts w:eastAsia="楷体"/>
        </w:rPr>
        <w:t>周期的历史时刻数据作为输入，输出下一时刻的预测值，具体公式如下：</w:t>
      </w:r>
    </w:p>
    <w:p w14:paraId="1B3335C7" w14:textId="77777777" w:rsidR="00DF7A4D" w:rsidRPr="004D0DD7" w:rsidRDefault="004B2FEA">
      <w:pPr>
        <w:pStyle w:val="afc"/>
        <w:wordWrap/>
        <w:ind w:firstLine="480"/>
        <w:jc w:val="center"/>
        <w:rPr>
          <w:rFonts w:eastAsia="楷体"/>
        </w:rPr>
      </w:pPr>
      <w:r w:rsidRPr="004D0DD7">
        <w:rPr>
          <w:rFonts w:eastAsia="楷体"/>
        </w:rPr>
        <w:lastRenderedPageBreak/>
        <w:t xml:space="preserve">                                  </w:t>
      </w:r>
      <w:r w:rsidRPr="004D0DD7">
        <w:rPr>
          <w:rFonts w:eastAsia="楷体"/>
          <w:position w:val="-14"/>
        </w:rPr>
        <w:object w:dxaOrig="3675" w:dyaOrig="438" w14:anchorId="38DF161D">
          <v:shape id="_x0000_i1151" type="#_x0000_t75" style="width:184pt;height:22pt" o:ole="">
            <v:imagedata r:id="rId246" o:title=""/>
          </v:shape>
          <o:OLEObject Type="Embed" ProgID="Equation.DSMT4" ShapeID="_x0000_i1151" DrawAspect="Content" ObjectID="_1802939917" r:id="rId247"/>
        </w:object>
      </w:r>
      <w:r w:rsidRPr="004D0DD7">
        <w:rPr>
          <w:rFonts w:eastAsia="楷体"/>
        </w:rPr>
        <w:t xml:space="preserve">                           (12)</w:t>
      </w:r>
    </w:p>
    <w:p w14:paraId="16A2DD06" w14:textId="77777777" w:rsidR="00DF7A4D" w:rsidRPr="004D0DD7" w:rsidRDefault="004B2FEA">
      <w:pPr>
        <w:pStyle w:val="afc"/>
        <w:wordWrap/>
        <w:ind w:firstLine="480"/>
        <w:rPr>
          <w:rFonts w:eastAsia="楷体"/>
        </w:rPr>
      </w:pPr>
      <w:r w:rsidRPr="004D0DD7">
        <w:rPr>
          <w:rFonts w:eastAsia="楷体"/>
        </w:rPr>
        <w:t>其中</w:t>
      </w:r>
      <w:bookmarkStart w:id="27" w:name="_Hlk32395778"/>
      <w:r w:rsidRPr="004D0DD7">
        <w:rPr>
          <w:rFonts w:eastAsia="楷体"/>
          <w:position w:val="-4"/>
        </w:rPr>
        <w:object w:dxaOrig="219" w:dyaOrig="253" w14:anchorId="616017A5">
          <v:shape id="_x0000_i1152" type="#_x0000_t75" style="width:11pt;height:12.5pt" o:ole="">
            <v:imagedata r:id="rId248" o:title=""/>
          </v:shape>
          <o:OLEObject Type="Embed" ProgID="Equation.DSMT4" ShapeID="_x0000_i1152" DrawAspect="Content" ObjectID="_1802939918" r:id="rId249"/>
        </w:object>
      </w:r>
      <w:bookmarkEnd w:id="27"/>
      <w:r w:rsidRPr="004D0DD7">
        <w:rPr>
          <w:rFonts w:eastAsia="楷体"/>
        </w:rPr>
        <w:t>是时间序列周期的大小。</w:t>
      </w:r>
    </w:p>
    <w:p w14:paraId="0105FED5" w14:textId="77777777" w:rsidR="00DF7A4D" w:rsidRPr="004D0DD7" w:rsidRDefault="004B2FEA">
      <w:pPr>
        <w:pStyle w:val="afc"/>
        <w:wordWrap/>
        <w:ind w:firstLine="480"/>
        <w:jc w:val="both"/>
        <w:rPr>
          <w:rFonts w:eastAsia="楷体"/>
        </w:rPr>
      </w:pPr>
      <w:r w:rsidRPr="004D0DD7">
        <w:rPr>
          <w:rFonts w:eastAsia="楷体"/>
        </w:rPr>
        <w:t>本文将同时考虑数据的邻近依赖性与周期依赖性，模型的输入为上述邻近依赖性与周期依赖性模型输入的拼接，具体公式如下：</w:t>
      </w:r>
    </w:p>
    <w:p w14:paraId="5E0DE813" w14:textId="77777777" w:rsidR="00DF7A4D" w:rsidRPr="004D0DD7" w:rsidRDefault="004B2FEA">
      <w:pPr>
        <w:pStyle w:val="afc"/>
        <w:wordWrap/>
        <w:ind w:firstLine="480"/>
        <w:jc w:val="center"/>
        <w:rPr>
          <w:rFonts w:eastAsia="楷体"/>
        </w:rPr>
      </w:pPr>
      <w:r w:rsidRPr="004D0DD7">
        <w:rPr>
          <w:rFonts w:eastAsia="楷体"/>
        </w:rPr>
        <w:t xml:space="preserve">                                    </w:t>
      </w:r>
      <w:r w:rsidRPr="004D0DD7">
        <w:rPr>
          <w:rFonts w:eastAsia="楷体"/>
          <w:position w:val="-14"/>
        </w:rPr>
        <w:object w:dxaOrig="3433" w:dyaOrig="438" w14:anchorId="3E780F3A">
          <v:shape id="_x0000_i1153" type="#_x0000_t75" style="width:171.5pt;height:22pt" o:ole="">
            <v:imagedata r:id="rId250" o:title=""/>
          </v:shape>
          <o:OLEObject Type="Embed" ProgID="Equation.DSMT4" ShapeID="_x0000_i1153" DrawAspect="Content" ObjectID="_1802939919" r:id="rId251"/>
        </w:object>
      </w:r>
      <w:r w:rsidRPr="004D0DD7">
        <w:rPr>
          <w:rFonts w:eastAsia="楷体"/>
        </w:rPr>
        <w:t xml:space="preserve">                             (13)</w:t>
      </w:r>
    </w:p>
    <w:p w14:paraId="568D11AB" w14:textId="77777777" w:rsidR="00DF7A4D" w:rsidRPr="004D0DD7" w:rsidRDefault="004B2FEA">
      <w:pPr>
        <w:pStyle w:val="afc"/>
        <w:wordWrap/>
        <w:ind w:firstLine="480"/>
        <w:jc w:val="both"/>
        <w:rPr>
          <w:rFonts w:eastAsia="楷体"/>
        </w:rPr>
      </w:pPr>
      <w:r w:rsidRPr="004D0DD7">
        <w:rPr>
          <w:rFonts w:eastAsia="楷体"/>
        </w:rPr>
        <w:t>基于上述基础，构建</w:t>
      </w:r>
      <w:r w:rsidR="00FB0D78" w:rsidRPr="00BB2F51">
        <w:rPr>
          <w:rFonts w:eastAsia="楷体"/>
        </w:rPr>
        <w:t>长短期记忆（</w:t>
      </w:r>
      <w:r w:rsidR="00FB0D78" w:rsidRPr="00BB2F51">
        <w:rPr>
          <w:rFonts w:eastAsia="楷体"/>
        </w:rPr>
        <w:t>Long-Short Term Memory</w:t>
      </w:r>
      <w:r w:rsidR="00FB0D78" w:rsidRPr="00BB2F51">
        <w:rPr>
          <w:rFonts w:eastAsia="楷体"/>
        </w:rPr>
        <w:t>，</w:t>
      </w:r>
      <w:r w:rsidR="00FB0D78" w:rsidRPr="00BB2F51">
        <w:rPr>
          <w:rFonts w:eastAsia="楷体"/>
        </w:rPr>
        <w:t xml:space="preserve"> LSTM</w:t>
      </w:r>
      <w:r w:rsidR="00FB0D78" w:rsidRPr="00BB2F51">
        <w:rPr>
          <w:rFonts w:eastAsia="楷体"/>
        </w:rPr>
        <w:t>）</w:t>
      </w:r>
      <w:r w:rsidRPr="004D0DD7">
        <w:rPr>
          <w:rFonts w:eastAsia="楷体"/>
        </w:rPr>
        <w:t>网络，提取</w:t>
      </w:r>
      <w:r w:rsidR="00BB2F51">
        <w:rPr>
          <w:rFonts w:eastAsia="楷体" w:hint="eastAsia"/>
        </w:rPr>
        <w:t>采集</w:t>
      </w:r>
      <w:r w:rsidR="00BB2F51">
        <w:rPr>
          <w:rFonts w:eastAsia="楷体"/>
        </w:rPr>
        <w:t>到的无线频谱</w:t>
      </w:r>
      <w:r w:rsidRPr="004D0DD7">
        <w:rPr>
          <w:rFonts w:eastAsia="楷体"/>
        </w:rPr>
        <w:t>周期行为特征，同时结合在轨星座建模和频谱、时域、协议、轨道、波束等进行多</w:t>
      </w:r>
      <w:proofErr w:type="gramStart"/>
      <w:r w:rsidRPr="004D0DD7">
        <w:rPr>
          <w:rFonts w:eastAsia="楷体"/>
        </w:rPr>
        <w:t>源数据</w:t>
      </w:r>
      <w:proofErr w:type="gramEnd"/>
      <w:r w:rsidRPr="004D0DD7">
        <w:rPr>
          <w:rFonts w:eastAsia="楷体"/>
        </w:rPr>
        <w:t>融合分析，联合注意力机制、残差网络等方法，并行计算并构建卫星正常通信过程中卫星位置、通信时间、频谱数据、信道参数、信号强度以及信道传输环境等参数之间的特征向量，学习特征前后的依赖关系，避免数据远距离依赖、梯度弥散的问题，提高数据特征的普适性，最终实现卫星通信过程干扰位置、干扰持续时间、干扰强度等关键参数的预测。</w:t>
      </w:r>
    </w:p>
    <w:p w14:paraId="7CEBC095" w14:textId="77777777" w:rsidR="00DF7A4D" w:rsidRPr="004D0DD7" w:rsidRDefault="004B2FEA">
      <w:pPr>
        <w:numPr>
          <w:ilvl w:val="0"/>
          <w:numId w:val="6"/>
        </w:numPr>
        <w:spacing w:afterLines="50" w:after="156" w:line="360" w:lineRule="auto"/>
        <w:rPr>
          <w:rFonts w:eastAsia="楷体"/>
          <w:b/>
          <w:bCs/>
          <w:sz w:val="24"/>
          <w:szCs w:val="24"/>
        </w:rPr>
      </w:pPr>
      <w:r w:rsidRPr="004D0DD7">
        <w:rPr>
          <w:rFonts w:eastAsia="楷体"/>
          <w:b/>
          <w:bCs/>
          <w:sz w:val="24"/>
          <w:szCs w:val="24"/>
        </w:rPr>
        <w:t>基于知识嵌入的频谱智能决策</w:t>
      </w:r>
    </w:p>
    <w:p w14:paraId="7B4810CE" w14:textId="77777777" w:rsidR="00DF7A4D" w:rsidRPr="004D0DD7" w:rsidRDefault="006D0E49">
      <w:pPr>
        <w:pStyle w:val="afc"/>
        <w:wordWrap/>
        <w:ind w:firstLine="480"/>
        <w:jc w:val="both"/>
        <w:rPr>
          <w:rFonts w:eastAsia="楷体"/>
        </w:rPr>
      </w:pPr>
      <w:r w:rsidRPr="004D0DD7">
        <w:rPr>
          <w:rFonts w:eastAsia="楷体"/>
        </w:rPr>
        <w:t>进一步</w:t>
      </w:r>
      <w:r w:rsidR="004B2FEA" w:rsidRPr="004D0DD7">
        <w:rPr>
          <w:rFonts w:eastAsia="楷体"/>
        </w:rPr>
        <w:t>，利用构建的频谱知识图谱和获取的频谱特征知识，</w:t>
      </w:r>
      <w:proofErr w:type="gramStart"/>
      <w:r w:rsidR="004B2FEA" w:rsidRPr="004D0DD7">
        <w:rPr>
          <w:rFonts w:eastAsia="楷体"/>
        </w:rPr>
        <w:t>拟实现</w:t>
      </w:r>
      <w:proofErr w:type="gramEnd"/>
      <w:r w:rsidR="004B2FEA" w:rsidRPr="004D0DD7">
        <w:rPr>
          <w:rFonts w:eastAsia="楷体"/>
        </w:rPr>
        <w:t>基于频谱知识图谱的频谱态势深度挖掘和利用。面向频谱使用评估、频谱态势、干扰预测、干扰态势等智能频谱决策的业务需求，建立多维异构异质频谱知识的联合利用机制，在此基础上将卷积神经网络与长短期记忆网络相结合，提出基于多层长短期记忆网络的干扰预警方案。同时，结合空间域信息和提取的频谱特征及获取的频谱知识，从地域、频段、业务等多个不同维</w:t>
      </w:r>
      <w:proofErr w:type="gramStart"/>
      <w:r w:rsidR="004B2FEA" w:rsidRPr="004D0DD7">
        <w:rPr>
          <w:rFonts w:eastAsia="楷体"/>
        </w:rPr>
        <w:t>度实现</w:t>
      </w:r>
      <w:proofErr w:type="gramEnd"/>
      <w:r w:rsidR="004B2FEA" w:rsidRPr="004D0DD7">
        <w:rPr>
          <w:rFonts w:eastAsia="楷体"/>
        </w:rPr>
        <w:t>对频谱资源的智能分配和高效使用。通过对星座的时间分布、空间构型、以及频率使用覆盖联合分析，并将结果反馈系统设计，以解决</w:t>
      </w:r>
      <w:r w:rsidRPr="004D0DD7">
        <w:rPr>
          <w:rFonts w:eastAsia="楷体"/>
        </w:rPr>
        <w:t>稀缺</w:t>
      </w:r>
      <w:proofErr w:type="gramStart"/>
      <w:r w:rsidR="004B2FEA" w:rsidRPr="004D0DD7">
        <w:rPr>
          <w:rFonts w:eastAsia="楷体"/>
        </w:rPr>
        <w:t>频轨资源</w:t>
      </w:r>
      <w:proofErr w:type="gramEnd"/>
      <w:r w:rsidR="004B2FEA" w:rsidRPr="004D0DD7">
        <w:rPr>
          <w:rFonts w:eastAsia="楷体"/>
        </w:rPr>
        <w:t>共存问题</w:t>
      </w:r>
      <w:r w:rsidRPr="004D0DD7">
        <w:rPr>
          <w:rFonts w:eastAsia="楷体"/>
        </w:rPr>
        <w:t>与</w:t>
      </w:r>
      <w:r w:rsidR="004B2FEA" w:rsidRPr="004D0DD7">
        <w:rPr>
          <w:rFonts w:eastAsia="楷体"/>
        </w:rPr>
        <w:t>卫星频谱使用评估问题</w:t>
      </w:r>
      <w:r w:rsidRPr="004D0DD7">
        <w:rPr>
          <w:rFonts w:eastAsia="楷体"/>
        </w:rPr>
        <w:t>，从而实现频谱的高效利用以及卫星通信系统性能的提升</w:t>
      </w:r>
      <w:r w:rsidR="004B2FEA" w:rsidRPr="004D0DD7">
        <w:rPr>
          <w:rFonts w:eastAsia="楷体"/>
        </w:rPr>
        <w:t>。</w:t>
      </w:r>
      <w:r w:rsidRPr="004D0DD7">
        <w:rPr>
          <w:rFonts w:eastAsia="楷体"/>
        </w:rPr>
        <w:t>研究思路如图</w:t>
      </w:r>
      <w:r w:rsidRPr="004D0DD7">
        <w:rPr>
          <w:rFonts w:eastAsia="楷体"/>
        </w:rPr>
        <w:t>3-12</w:t>
      </w:r>
      <w:r w:rsidRPr="004D0DD7">
        <w:rPr>
          <w:rFonts w:eastAsia="楷体"/>
        </w:rPr>
        <w:t>所示</w:t>
      </w:r>
    </w:p>
    <w:p w14:paraId="16B9B8A2" w14:textId="77777777" w:rsidR="00DF7A4D" w:rsidRPr="004D0DD7" w:rsidRDefault="005F4ED9">
      <w:pPr>
        <w:pStyle w:val="afc"/>
        <w:wordWrap/>
        <w:ind w:firstLineChars="0" w:firstLine="0"/>
        <w:jc w:val="center"/>
        <w:rPr>
          <w:rFonts w:eastAsia="楷体"/>
          <w:color w:val="000000" w:themeColor="text1"/>
        </w:rPr>
      </w:pPr>
      <w:r>
        <w:rPr>
          <w:rFonts w:eastAsia="楷体"/>
        </w:rPr>
        <w:lastRenderedPageBreak/>
        <w:pict w14:anchorId="1EECE855">
          <v:shape id="_x0000_i1154" type="#_x0000_t75" style="width:416pt;height:214.5pt">
            <v:imagedata r:id="rId252" o:title=""/>
          </v:shape>
        </w:pict>
      </w:r>
    </w:p>
    <w:p w14:paraId="6DECD3D3" w14:textId="77777777" w:rsidR="00DF7A4D" w:rsidRPr="004D0DD7" w:rsidRDefault="004B2FEA">
      <w:pPr>
        <w:pStyle w:val="afc"/>
        <w:wordWrap/>
        <w:ind w:firstLine="480"/>
        <w:jc w:val="center"/>
        <w:rPr>
          <w:rFonts w:eastAsia="楷体"/>
          <w:color w:val="000000" w:themeColor="text1"/>
        </w:rPr>
      </w:pPr>
      <w:r w:rsidRPr="004D0DD7">
        <w:rPr>
          <w:rFonts w:eastAsia="楷体"/>
          <w:color w:val="000000" w:themeColor="text1"/>
        </w:rPr>
        <w:t>图</w:t>
      </w:r>
      <w:r w:rsidRPr="004D0DD7">
        <w:rPr>
          <w:rFonts w:eastAsia="楷体"/>
          <w:color w:val="000000" w:themeColor="text1"/>
        </w:rPr>
        <w:t>3-12</w:t>
      </w:r>
      <w:r w:rsidRPr="004D0DD7">
        <w:rPr>
          <w:rFonts w:eastAsia="楷体"/>
          <w:color w:val="000000" w:themeColor="text1"/>
        </w:rPr>
        <w:t>基于</w:t>
      </w:r>
      <w:r w:rsidR="00A33255">
        <w:rPr>
          <w:rFonts w:eastAsia="楷体" w:hint="eastAsia"/>
          <w:color w:val="000000" w:themeColor="text1"/>
        </w:rPr>
        <w:t>知识嵌入</w:t>
      </w:r>
      <w:r w:rsidRPr="004D0DD7">
        <w:rPr>
          <w:rFonts w:eastAsia="楷体"/>
          <w:color w:val="000000" w:themeColor="text1"/>
        </w:rPr>
        <w:t>的推理与智能决策框架</w:t>
      </w:r>
    </w:p>
    <w:p w14:paraId="31872F9A" w14:textId="77777777" w:rsidR="00DF7A4D" w:rsidRPr="004D0DD7" w:rsidRDefault="004B2FEA">
      <w:pPr>
        <w:snapToGrid w:val="0"/>
        <w:spacing w:line="360" w:lineRule="auto"/>
        <w:ind w:firstLineChars="196" w:firstLine="472"/>
        <w:outlineLvl w:val="3"/>
        <w:rPr>
          <w:rFonts w:eastAsia="楷体"/>
          <w:b/>
          <w:sz w:val="24"/>
          <w:szCs w:val="24"/>
        </w:rPr>
      </w:pPr>
      <w:r w:rsidRPr="004D0DD7">
        <w:rPr>
          <w:rFonts w:eastAsia="楷体"/>
          <w:b/>
          <w:sz w:val="24"/>
          <w:szCs w:val="24"/>
        </w:rPr>
        <w:t>3.1.3</w:t>
      </w:r>
      <w:r w:rsidRPr="004D0DD7">
        <w:rPr>
          <w:rFonts w:eastAsia="楷体"/>
          <w:b/>
          <w:sz w:val="24"/>
          <w:szCs w:val="24"/>
        </w:rPr>
        <w:t>频谱感知终端原理样机研制与关键技术在轨演示验证</w:t>
      </w:r>
    </w:p>
    <w:p w14:paraId="2A39FACB" w14:textId="77777777" w:rsidR="00DF7A4D" w:rsidRPr="004D0DD7" w:rsidRDefault="004B2FEA">
      <w:pPr>
        <w:pStyle w:val="afc"/>
        <w:wordWrap/>
        <w:ind w:firstLine="480"/>
        <w:jc w:val="both"/>
        <w:rPr>
          <w:rFonts w:eastAsia="楷体"/>
        </w:rPr>
      </w:pPr>
      <w:r w:rsidRPr="004D0DD7">
        <w:rPr>
          <w:rFonts w:eastAsia="楷体"/>
        </w:rPr>
        <w:t>首先基于相控阵低轨卫星互联网终端，研制通信与频谱感知一体化终端原理样机；然后采集真实的低轨卫星互联网星座系统信号，为频谱感知及频谱数据深度挖掘提供数据支撑；最后基于原理样机，依托项目组低轨卫星互联网在</w:t>
      </w:r>
      <w:proofErr w:type="gramStart"/>
      <w:r w:rsidRPr="004D0DD7">
        <w:rPr>
          <w:rFonts w:eastAsia="楷体"/>
        </w:rPr>
        <w:t>轨试验</w:t>
      </w:r>
      <w:proofErr w:type="gramEnd"/>
      <w:r w:rsidRPr="004D0DD7">
        <w:rPr>
          <w:rFonts w:eastAsia="楷体"/>
        </w:rPr>
        <w:t>系统，设计演示验证方案，搭建在轨测试环境</w:t>
      </w:r>
      <w:r w:rsidRPr="004D0DD7">
        <w:rPr>
          <w:rFonts w:eastAsia="楷体"/>
          <w:color w:val="000000" w:themeColor="text1"/>
        </w:rPr>
        <w:t>，测试验证低轨卫星互联网频谱高效协作感知与智能决策关键技术。研究思路如图</w:t>
      </w:r>
      <w:r w:rsidRPr="004D0DD7">
        <w:rPr>
          <w:rFonts w:eastAsia="楷体"/>
          <w:color w:val="000000" w:themeColor="text1"/>
        </w:rPr>
        <w:t>3-13</w:t>
      </w:r>
      <w:r w:rsidRPr="004D0DD7">
        <w:rPr>
          <w:rFonts w:eastAsia="楷体"/>
        </w:rPr>
        <w:t>所示。</w:t>
      </w:r>
    </w:p>
    <w:p w14:paraId="0D56FB0A" w14:textId="77777777" w:rsidR="00DF7A4D" w:rsidRPr="004D0DD7" w:rsidRDefault="00366910" w:rsidP="002123B4">
      <w:pPr>
        <w:spacing w:line="360" w:lineRule="auto"/>
        <w:jc w:val="center"/>
        <w:rPr>
          <w:rFonts w:eastAsia="楷体"/>
          <w:color w:val="C00000"/>
          <w:sz w:val="24"/>
          <w:szCs w:val="24"/>
          <w:highlight w:val="yellow"/>
        </w:rPr>
      </w:pPr>
      <w:r w:rsidRPr="00366910">
        <w:t xml:space="preserve"> </w:t>
      </w:r>
      <w:r w:rsidR="009A598B">
        <w:object w:dxaOrig="10630" w:dyaOrig="7720" w14:anchorId="0199CA91">
          <v:shape id="_x0000_i1155" type="#_x0000_t75" style="width:394pt;height:286pt" o:ole="">
            <v:imagedata r:id="rId253" o:title=""/>
          </v:shape>
          <o:OLEObject Type="Embed" ProgID="Visio.Drawing.15" ShapeID="_x0000_i1155" DrawAspect="Content" ObjectID="_1802939920" r:id="rId254"/>
        </w:object>
      </w:r>
    </w:p>
    <w:p w14:paraId="5CE97870" w14:textId="77777777" w:rsidR="00DF7A4D" w:rsidRPr="004D0DD7" w:rsidRDefault="004B2FEA">
      <w:pPr>
        <w:pStyle w:val="a9"/>
        <w:rPr>
          <w:rFonts w:ascii="Times New Roman" w:eastAsia="楷体" w:hAnsi="Times New Roman" w:cs="Times New Roman"/>
          <w:sz w:val="24"/>
          <w:szCs w:val="24"/>
        </w:rPr>
      </w:pPr>
      <w:r w:rsidRPr="009A598B">
        <w:rPr>
          <w:rFonts w:ascii="Times New Roman" w:eastAsia="楷体" w:hAnsi="Times New Roman" w:cs="Times New Roman"/>
          <w:sz w:val="24"/>
          <w:szCs w:val="24"/>
        </w:rPr>
        <w:t>图</w:t>
      </w:r>
      <w:r w:rsidRPr="009A598B">
        <w:rPr>
          <w:rFonts w:ascii="Times New Roman" w:eastAsia="楷体" w:hAnsi="Times New Roman" w:cs="Times New Roman"/>
          <w:sz w:val="24"/>
          <w:szCs w:val="24"/>
        </w:rPr>
        <w:t xml:space="preserve"> 3-13</w:t>
      </w:r>
      <w:r w:rsidRPr="009A598B">
        <w:rPr>
          <w:rFonts w:ascii="Times New Roman" w:eastAsia="楷体" w:hAnsi="Times New Roman" w:cs="Times New Roman"/>
          <w:sz w:val="24"/>
          <w:szCs w:val="24"/>
        </w:rPr>
        <w:t>频谱感知终端原理样机研制与关键技术在轨演示验证研究路线</w:t>
      </w:r>
    </w:p>
    <w:p w14:paraId="03BE374F" w14:textId="77777777" w:rsidR="00DF7A4D" w:rsidRPr="004D0DD7" w:rsidRDefault="004B2FEA">
      <w:pPr>
        <w:spacing w:line="360" w:lineRule="auto"/>
        <w:ind w:firstLineChars="200" w:firstLine="482"/>
        <w:jc w:val="left"/>
        <w:rPr>
          <w:rFonts w:eastAsia="楷体"/>
          <w:b/>
          <w:bCs/>
          <w:sz w:val="24"/>
          <w:szCs w:val="24"/>
        </w:rPr>
      </w:pPr>
      <w:r w:rsidRPr="004D0DD7">
        <w:rPr>
          <w:rFonts w:eastAsia="楷体"/>
          <w:b/>
          <w:bCs/>
          <w:sz w:val="24"/>
          <w:szCs w:val="24"/>
        </w:rPr>
        <w:lastRenderedPageBreak/>
        <w:t>（</w:t>
      </w:r>
      <w:r w:rsidRPr="004D0DD7">
        <w:rPr>
          <w:rFonts w:eastAsia="楷体"/>
          <w:b/>
          <w:bCs/>
          <w:sz w:val="24"/>
          <w:szCs w:val="24"/>
        </w:rPr>
        <w:t>1</w:t>
      </w:r>
      <w:r w:rsidRPr="004D0DD7">
        <w:rPr>
          <w:rFonts w:eastAsia="楷体"/>
          <w:b/>
          <w:bCs/>
          <w:sz w:val="24"/>
          <w:szCs w:val="24"/>
        </w:rPr>
        <w:t>）低轨卫星互联网通信与频谱感知一体化终端原理样机研制与信号采集</w:t>
      </w:r>
    </w:p>
    <w:p w14:paraId="335C8447"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以</w:t>
      </w:r>
      <w:r w:rsidRPr="004D0DD7">
        <w:rPr>
          <w:rFonts w:eastAsia="楷体"/>
          <w:sz w:val="24"/>
          <w:szCs w:val="24"/>
        </w:rPr>
        <w:t>“</w:t>
      </w:r>
      <w:r w:rsidRPr="004D0DD7">
        <w:rPr>
          <w:rFonts w:eastAsia="楷体"/>
          <w:sz w:val="24"/>
          <w:szCs w:val="24"/>
        </w:rPr>
        <w:t>星链</w:t>
      </w:r>
      <w:r w:rsidRPr="004D0DD7">
        <w:rPr>
          <w:rFonts w:eastAsia="楷体"/>
          <w:sz w:val="24"/>
          <w:szCs w:val="24"/>
        </w:rPr>
        <w:t>”</w:t>
      </w:r>
      <w:r w:rsidRPr="004D0DD7">
        <w:rPr>
          <w:rFonts w:eastAsia="楷体"/>
          <w:sz w:val="24"/>
          <w:szCs w:val="24"/>
        </w:rPr>
        <w:t>为代表的低轨卫星互联网星座，卫星数量庞大，轨道机动频繁，并采用</w:t>
      </w:r>
      <w:r w:rsidRPr="004D0DD7">
        <w:rPr>
          <w:rFonts w:eastAsia="楷体"/>
          <w:sz w:val="24"/>
          <w:szCs w:val="24"/>
        </w:rPr>
        <w:t>Ku</w:t>
      </w:r>
      <w:r w:rsidRPr="004D0DD7">
        <w:rPr>
          <w:rFonts w:eastAsia="楷体"/>
          <w:sz w:val="24"/>
          <w:szCs w:val="24"/>
        </w:rPr>
        <w:t>、</w:t>
      </w:r>
      <w:r w:rsidRPr="004D0DD7">
        <w:rPr>
          <w:rFonts w:eastAsia="楷体"/>
          <w:sz w:val="24"/>
          <w:szCs w:val="24"/>
        </w:rPr>
        <w:t>Ka</w:t>
      </w:r>
      <w:r w:rsidRPr="004D0DD7">
        <w:rPr>
          <w:rFonts w:eastAsia="楷体"/>
          <w:sz w:val="24"/>
          <w:szCs w:val="24"/>
        </w:rPr>
        <w:t>甚至</w:t>
      </w:r>
      <w:r w:rsidRPr="004D0DD7">
        <w:rPr>
          <w:rFonts w:eastAsia="楷体"/>
          <w:sz w:val="24"/>
          <w:szCs w:val="24"/>
        </w:rPr>
        <w:t>Q/V</w:t>
      </w:r>
      <w:r w:rsidRPr="004D0DD7">
        <w:rPr>
          <w:rFonts w:eastAsia="楷体"/>
          <w:sz w:val="24"/>
          <w:szCs w:val="24"/>
        </w:rPr>
        <w:t>频段，卫星波束窄，波束指向变化频繁，星座间的干扰信号持续时间短、变化快、带宽大，频谱感知难度大。为解决感知对象位置的精确预报，本项目首先通过实时星历数据获取与分发，通过轨道高精度预报以及轨道误差消除等关键技术，预测得到其他星座卫星的准确位置信息，从而制定出自身系统外卫星的轮询跟踪策略；其次，基于低轨卫星互联网终端的相控阵天线，研究波束成型算法，提高波束跟踪精度，实现在轨星座卫星的波束跟踪与锁定；最后根据低轨卫星互联网星座系统下行信号特点，采用</w:t>
      </w:r>
      <w:r w:rsidRPr="009A598B">
        <w:rPr>
          <w:rFonts w:eastAsia="楷体"/>
          <w:sz w:val="24"/>
          <w:szCs w:val="24"/>
        </w:rPr>
        <w:t>研究内容一中</w:t>
      </w:r>
      <w:r w:rsidRPr="004D0DD7">
        <w:rPr>
          <w:rFonts w:eastAsia="楷体"/>
          <w:sz w:val="24"/>
          <w:szCs w:val="24"/>
        </w:rPr>
        <w:t>“</w:t>
      </w:r>
      <w:r w:rsidR="002C3965" w:rsidRPr="004D0DD7">
        <w:rPr>
          <w:rFonts w:eastAsia="楷体"/>
          <w:sz w:val="24"/>
          <w:szCs w:val="24"/>
        </w:rPr>
        <w:t>次奈奎斯特高效采样架构与快速频谱重构方法</w:t>
      </w:r>
      <w:r w:rsidRPr="004D0DD7">
        <w:rPr>
          <w:rFonts w:eastAsia="楷体"/>
          <w:sz w:val="24"/>
          <w:szCs w:val="24"/>
        </w:rPr>
        <w:t>”</w:t>
      </w:r>
      <w:r w:rsidRPr="004D0DD7">
        <w:rPr>
          <w:rFonts w:eastAsia="楷体"/>
          <w:sz w:val="24"/>
          <w:szCs w:val="24"/>
        </w:rPr>
        <w:t>的研究成果，实现大带宽干扰信号的感知。</w:t>
      </w:r>
    </w:p>
    <w:p w14:paraId="7F4B6291" w14:textId="77777777" w:rsidR="00DF7A4D" w:rsidRPr="004D0DD7" w:rsidRDefault="005F4ED9">
      <w:pPr>
        <w:jc w:val="center"/>
        <w:rPr>
          <w:rFonts w:eastAsia="楷体"/>
        </w:rPr>
      </w:pPr>
      <w:r>
        <w:rPr>
          <w:rFonts w:eastAsia="楷体"/>
        </w:rPr>
        <w:pict w14:anchorId="03FCCD4F">
          <v:shape id="_x0000_i1156" type="#_x0000_t75" style="width:6in;height:310.5pt">
            <v:imagedata r:id="rId255" o:title=""/>
          </v:shape>
        </w:pict>
      </w:r>
    </w:p>
    <w:p w14:paraId="0A115F86" w14:textId="77777777" w:rsidR="00DF7A4D" w:rsidRPr="004D0DD7" w:rsidRDefault="004B2FEA">
      <w:pPr>
        <w:pStyle w:val="a9"/>
        <w:rPr>
          <w:rFonts w:ascii="Times New Roman" w:eastAsia="楷体" w:hAnsi="Times New Roman" w:cs="Times New Roman"/>
          <w:sz w:val="24"/>
          <w:szCs w:val="24"/>
        </w:rPr>
      </w:pPr>
      <w:r w:rsidRPr="004D0DD7">
        <w:rPr>
          <w:rFonts w:ascii="Times New Roman" w:eastAsia="楷体" w:hAnsi="Times New Roman" w:cs="Times New Roman"/>
          <w:sz w:val="24"/>
          <w:szCs w:val="24"/>
        </w:rPr>
        <w:t>图</w:t>
      </w:r>
      <w:r w:rsidRPr="004D0DD7">
        <w:rPr>
          <w:rFonts w:ascii="Times New Roman" w:eastAsia="楷体" w:hAnsi="Times New Roman" w:cs="Times New Roman"/>
          <w:sz w:val="24"/>
          <w:szCs w:val="24"/>
        </w:rPr>
        <w:t xml:space="preserve"> 3-14 </w:t>
      </w:r>
      <w:r w:rsidRPr="004D0DD7">
        <w:rPr>
          <w:rFonts w:ascii="Times New Roman" w:eastAsia="楷体" w:hAnsi="Times New Roman" w:cs="Times New Roman"/>
          <w:sz w:val="24"/>
          <w:szCs w:val="24"/>
        </w:rPr>
        <w:t>原理样机功能框图</w:t>
      </w:r>
    </w:p>
    <w:p w14:paraId="578A3B1F"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原理样机功能框图如图</w:t>
      </w:r>
      <w:r w:rsidRPr="004D0DD7">
        <w:rPr>
          <w:rFonts w:eastAsia="楷体"/>
          <w:sz w:val="24"/>
          <w:szCs w:val="24"/>
        </w:rPr>
        <w:t>3-14</w:t>
      </w:r>
      <w:r w:rsidRPr="004D0DD7">
        <w:rPr>
          <w:rFonts w:eastAsia="楷体"/>
          <w:sz w:val="24"/>
          <w:szCs w:val="24"/>
        </w:rPr>
        <w:t>所示，在低轨终端功能基础上增加了感知单元，实现干扰信号的感知。整个原理样机包括天线单元、基带</w:t>
      </w:r>
      <w:r w:rsidRPr="004D0DD7">
        <w:rPr>
          <w:rFonts w:eastAsia="楷体"/>
          <w:sz w:val="24"/>
          <w:szCs w:val="24"/>
        </w:rPr>
        <w:t>/</w:t>
      </w:r>
      <w:r w:rsidRPr="004D0DD7">
        <w:rPr>
          <w:rFonts w:eastAsia="楷体"/>
          <w:sz w:val="24"/>
          <w:szCs w:val="24"/>
        </w:rPr>
        <w:t>感知单元和应用单元，主要功能包括卫星跟踪、射频信号收发、信号采集分析、基带解调、数据存储、星历数据处理、数据接口、时钟同步、电源管理等。</w:t>
      </w:r>
    </w:p>
    <w:p w14:paraId="6D0AEAE0"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原理样机主要技术指标如下：</w:t>
      </w:r>
    </w:p>
    <w:p w14:paraId="56E192AD"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1</w:t>
      </w:r>
      <w:r w:rsidRPr="004D0DD7">
        <w:rPr>
          <w:rFonts w:eastAsia="楷体"/>
          <w:sz w:val="24"/>
          <w:szCs w:val="24"/>
        </w:rPr>
        <w:t>）频率范围：</w:t>
      </w:r>
      <w:r w:rsidRPr="004D0DD7">
        <w:rPr>
          <w:rFonts w:eastAsia="楷体"/>
          <w:sz w:val="24"/>
          <w:szCs w:val="24"/>
        </w:rPr>
        <w:t>17.7-19.7GHz</w:t>
      </w:r>
    </w:p>
    <w:p w14:paraId="26C4E811"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lastRenderedPageBreak/>
        <w:t>2</w:t>
      </w:r>
      <w:r w:rsidRPr="004D0DD7">
        <w:rPr>
          <w:rFonts w:eastAsia="楷体"/>
          <w:sz w:val="24"/>
          <w:szCs w:val="24"/>
        </w:rPr>
        <w:t>）</w:t>
      </w:r>
      <w:r w:rsidRPr="004D0DD7">
        <w:rPr>
          <w:rFonts w:eastAsia="楷体"/>
          <w:sz w:val="24"/>
          <w:szCs w:val="24"/>
        </w:rPr>
        <w:t>G/T</w:t>
      </w:r>
      <w:r w:rsidRPr="004D0DD7">
        <w:rPr>
          <w:rFonts w:eastAsia="楷体"/>
          <w:sz w:val="24"/>
          <w:szCs w:val="24"/>
        </w:rPr>
        <w:t>：</w:t>
      </w:r>
      <w:r w:rsidRPr="004D0DD7">
        <w:rPr>
          <w:rFonts w:eastAsia="楷体"/>
          <w:sz w:val="24"/>
          <w:szCs w:val="24"/>
        </w:rPr>
        <w:t>≥8.5dB/K@</w:t>
      </w:r>
      <w:r w:rsidRPr="004D0DD7">
        <w:rPr>
          <w:rFonts w:eastAsia="楷体"/>
          <w:sz w:val="24"/>
          <w:szCs w:val="24"/>
        </w:rPr>
        <w:t>法向，</w:t>
      </w:r>
      <w:r w:rsidRPr="004D0DD7">
        <w:rPr>
          <w:rFonts w:eastAsia="楷体"/>
          <w:sz w:val="24"/>
          <w:szCs w:val="24"/>
        </w:rPr>
        <w:t>60°</w:t>
      </w:r>
      <w:r w:rsidRPr="004D0DD7">
        <w:rPr>
          <w:rFonts w:eastAsia="楷体"/>
          <w:sz w:val="24"/>
          <w:szCs w:val="24"/>
        </w:rPr>
        <w:t>扫描角增益下降</w:t>
      </w:r>
      <w:r w:rsidRPr="004D0DD7">
        <w:rPr>
          <w:rFonts w:eastAsia="楷体"/>
          <w:sz w:val="24"/>
          <w:szCs w:val="24"/>
        </w:rPr>
        <w:t>≤5dB</w:t>
      </w:r>
    </w:p>
    <w:p w14:paraId="6B079942"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3</w:t>
      </w:r>
      <w:r w:rsidRPr="004D0DD7">
        <w:rPr>
          <w:rFonts w:eastAsia="楷体"/>
          <w:sz w:val="24"/>
          <w:szCs w:val="24"/>
        </w:rPr>
        <w:t>）扫描角：方位角</w:t>
      </w:r>
      <w:r w:rsidRPr="004D0DD7">
        <w:rPr>
          <w:rFonts w:eastAsia="楷体"/>
          <w:sz w:val="24"/>
          <w:szCs w:val="24"/>
        </w:rPr>
        <w:t>0°~360°</w:t>
      </w:r>
      <w:r w:rsidRPr="004D0DD7">
        <w:rPr>
          <w:rFonts w:eastAsia="楷体"/>
          <w:sz w:val="24"/>
          <w:szCs w:val="24"/>
        </w:rPr>
        <w:t>，离轴角</w:t>
      </w:r>
      <w:r w:rsidRPr="004D0DD7">
        <w:rPr>
          <w:rFonts w:eastAsia="楷体"/>
          <w:sz w:val="24"/>
          <w:szCs w:val="24"/>
        </w:rPr>
        <w:t>0°~60°</w:t>
      </w:r>
    </w:p>
    <w:p w14:paraId="1D8F64F3"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4</w:t>
      </w:r>
      <w:r w:rsidRPr="004D0DD7">
        <w:rPr>
          <w:rFonts w:eastAsia="楷体"/>
          <w:sz w:val="24"/>
          <w:szCs w:val="24"/>
        </w:rPr>
        <w:t>）极化方式：左旋圆极化</w:t>
      </w:r>
    </w:p>
    <w:p w14:paraId="21208E61"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5</w:t>
      </w:r>
      <w:r w:rsidRPr="004D0DD7">
        <w:rPr>
          <w:rFonts w:eastAsia="楷体"/>
          <w:sz w:val="24"/>
          <w:szCs w:val="24"/>
        </w:rPr>
        <w:t>）跟踪精度：</w:t>
      </w:r>
      <w:r w:rsidRPr="004D0DD7">
        <w:rPr>
          <w:rFonts w:eastAsia="楷体"/>
          <w:sz w:val="24"/>
          <w:szCs w:val="24"/>
        </w:rPr>
        <w:t>≤1/4</w:t>
      </w:r>
      <w:r w:rsidRPr="004D0DD7">
        <w:rPr>
          <w:rFonts w:eastAsia="楷体"/>
          <w:sz w:val="24"/>
          <w:szCs w:val="24"/>
        </w:rPr>
        <w:t>半功率波束宽度</w:t>
      </w:r>
    </w:p>
    <w:p w14:paraId="7902D961"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6</w:t>
      </w:r>
      <w:r w:rsidRPr="004D0DD7">
        <w:rPr>
          <w:rFonts w:eastAsia="楷体"/>
          <w:sz w:val="24"/>
          <w:szCs w:val="24"/>
        </w:rPr>
        <w:t>）天线轴比：法向</w:t>
      </w:r>
      <w:r w:rsidRPr="004D0DD7">
        <w:rPr>
          <w:rFonts w:eastAsia="楷体"/>
          <w:sz w:val="24"/>
          <w:szCs w:val="24"/>
        </w:rPr>
        <w:t>≤1.0dB</w:t>
      </w:r>
    </w:p>
    <w:p w14:paraId="7D5A5CA4"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7</w:t>
      </w:r>
      <w:r w:rsidRPr="004D0DD7">
        <w:rPr>
          <w:rFonts w:eastAsia="楷体"/>
          <w:sz w:val="24"/>
          <w:szCs w:val="24"/>
        </w:rPr>
        <w:t>）感知单元接收带宽：</w:t>
      </w:r>
      <w:r w:rsidRPr="004D0DD7">
        <w:rPr>
          <w:rFonts w:eastAsia="楷体"/>
          <w:sz w:val="24"/>
          <w:szCs w:val="24"/>
        </w:rPr>
        <w:t>≥240MHz</w:t>
      </w:r>
    </w:p>
    <w:p w14:paraId="0EA0E9E8" w14:textId="77777777" w:rsidR="00DF7A4D" w:rsidRPr="004D0DD7" w:rsidRDefault="004B2FEA">
      <w:pPr>
        <w:spacing w:line="360" w:lineRule="auto"/>
        <w:ind w:firstLineChars="200" w:firstLine="482"/>
        <w:jc w:val="left"/>
        <w:rPr>
          <w:rFonts w:eastAsia="楷体"/>
          <w:b/>
          <w:bCs/>
          <w:sz w:val="24"/>
          <w:szCs w:val="24"/>
        </w:rPr>
      </w:pPr>
      <w:r w:rsidRPr="004D0DD7">
        <w:rPr>
          <w:rFonts w:eastAsia="楷体"/>
          <w:b/>
          <w:bCs/>
          <w:sz w:val="24"/>
          <w:szCs w:val="24"/>
        </w:rPr>
        <w:t>（</w:t>
      </w:r>
      <w:r w:rsidRPr="004D0DD7">
        <w:rPr>
          <w:rFonts w:eastAsia="楷体"/>
          <w:b/>
          <w:bCs/>
          <w:sz w:val="24"/>
          <w:szCs w:val="24"/>
        </w:rPr>
        <w:t>2</w:t>
      </w:r>
      <w:r w:rsidRPr="004D0DD7">
        <w:rPr>
          <w:rFonts w:eastAsia="楷体"/>
          <w:b/>
          <w:bCs/>
          <w:sz w:val="24"/>
          <w:szCs w:val="24"/>
        </w:rPr>
        <w:t>）</w:t>
      </w:r>
      <w:r w:rsidR="002C3965" w:rsidRPr="004D0DD7">
        <w:rPr>
          <w:rFonts w:eastAsia="楷体"/>
          <w:b/>
          <w:bCs/>
          <w:sz w:val="24"/>
          <w:szCs w:val="24"/>
        </w:rPr>
        <w:t>宽带</w:t>
      </w:r>
      <w:r w:rsidRPr="004D0DD7">
        <w:rPr>
          <w:rFonts w:eastAsia="楷体"/>
          <w:b/>
          <w:bCs/>
          <w:sz w:val="24"/>
          <w:szCs w:val="24"/>
        </w:rPr>
        <w:t>频谱高效感知与智能决策</w:t>
      </w:r>
      <w:r w:rsidR="002C3965" w:rsidRPr="004D0DD7">
        <w:rPr>
          <w:rFonts w:eastAsia="楷体"/>
          <w:b/>
          <w:bCs/>
          <w:sz w:val="24"/>
          <w:szCs w:val="24"/>
        </w:rPr>
        <w:t>关键</w:t>
      </w:r>
      <w:r w:rsidRPr="004D0DD7">
        <w:rPr>
          <w:rFonts w:eastAsia="楷体"/>
          <w:b/>
          <w:bCs/>
          <w:sz w:val="24"/>
          <w:szCs w:val="24"/>
        </w:rPr>
        <w:t>技术演示验证</w:t>
      </w:r>
    </w:p>
    <w:p w14:paraId="4E3A132A" w14:textId="77777777" w:rsidR="00DF7A4D" w:rsidRPr="004D0DD7" w:rsidRDefault="004B2FEA">
      <w:pPr>
        <w:spacing w:line="360" w:lineRule="auto"/>
        <w:ind w:firstLineChars="200" w:firstLine="480"/>
        <w:jc w:val="left"/>
        <w:rPr>
          <w:rFonts w:eastAsia="楷体"/>
          <w:sz w:val="24"/>
          <w:szCs w:val="24"/>
        </w:rPr>
      </w:pPr>
      <w:r w:rsidRPr="004D0DD7">
        <w:rPr>
          <w:rFonts w:eastAsia="楷体"/>
          <w:sz w:val="24"/>
          <w:szCs w:val="24"/>
        </w:rPr>
        <w:t>拟依托项目组银河航天公司的在轨卫星实验系统，</w:t>
      </w:r>
      <w:r w:rsidRPr="004D0DD7">
        <w:rPr>
          <w:rFonts w:eastAsia="楷体"/>
          <w:sz w:val="24"/>
          <w:szCs w:val="24"/>
        </w:rPr>
        <w:t xml:space="preserve"> </w:t>
      </w:r>
      <w:r w:rsidRPr="004D0DD7">
        <w:rPr>
          <w:rFonts w:eastAsia="楷体"/>
          <w:sz w:val="24"/>
          <w:szCs w:val="24"/>
        </w:rPr>
        <w:t>搭建测试环境，演示验证低轨卫星互联网频谱高效协作感知与智能决策的关键技术。</w:t>
      </w:r>
    </w:p>
    <w:p w14:paraId="24FE20B4" w14:textId="77777777" w:rsidR="00DF7A4D" w:rsidRPr="004D0DD7" w:rsidRDefault="004B2FEA">
      <w:pPr>
        <w:pStyle w:val="11"/>
        <w:numPr>
          <w:ilvl w:val="0"/>
          <w:numId w:val="7"/>
        </w:numPr>
        <w:spacing w:line="360" w:lineRule="auto"/>
        <w:ind w:firstLineChars="0"/>
        <w:jc w:val="left"/>
        <w:rPr>
          <w:rFonts w:eastAsia="楷体"/>
          <w:b/>
          <w:bCs/>
          <w:sz w:val="24"/>
          <w:szCs w:val="24"/>
        </w:rPr>
      </w:pPr>
      <w:r w:rsidRPr="004D0DD7">
        <w:rPr>
          <w:rFonts w:eastAsia="楷体"/>
          <w:b/>
          <w:bCs/>
          <w:sz w:val="24"/>
          <w:szCs w:val="24"/>
        </w:rPr>
        <w:t>在轨验证测试环境搭建</w:t>
      </w:r>
    </w:p>
    <w:p w14:paraId="44396930" w14:textId="77777777" w:rsidR="00DF7A4D" w:rsidRPr="004D0DD7" w:rsidRDefault="005F4ED9">
      <w:pPr>
        <w:jc w:val="center"/>
        <w:rPr>
          <w:rFonts w:eastAsia="楷体"/>
        </w:rPr>
      </w:pPr>
      <w:r>
        <w:rPr>
          <w:rFonts w:eastAsia="楷体"/>
        </w:rPr>
        <w:pict w14:anchorId="145CFEC2">
          <v:shape id="_x0000_i1157" type="#_x0000_t75" style="width:326.5pt;height:272pt">
            <v:imagedata r:id="rId256" o:title=""/>
          </v:shape>
        </w:pict>
      </w:r>
    </w:p>
    <w:p w14:paraId="6985416F" w14:textId="77777777" w:rsidR="00DF7A4D" w:rsidRPr="004D0DD7" w:rsidRDefault="004B2FEA">
      <w:pPr>
        <w:pStyle w:val="a9"/>
        <w:rPr>
          <w:rFonts w:ascii="Times New Roman" w:eastAsia="楷体" w:hAnsi="Times New Roman" w:cs="Times New Roman"/>
          <w:sz w:val="24"/>
          <w:szCs w:val="24"/>
        </w:rPr>
      </w:pPr>
      <w:r w:rsidRPr="004D0DD7">
        <w:rPr>
          <w:rFonts w:ascii="Times New Roman" w:eastAsia="楷体" w:hAnsi="Times New Roman" w:cs="Times New Roman"/>
          <w:sz w:val="24"/>
          <w:szCs w:val="24"/>
        </w:rPr>
        <w:t>图</w:t>
      </w:r>
      <w:r w:rsidRPr="004D0DD7">
        <w:rPr>
          <w:rFonts w:ascii="Times New Roman" w:eastAsia="楷体" w:hAnsi="Times New Roman" w:cs="Times New Roman"/>
          <w:sz w:val="24"/>
          <w:szCs w:val="24"/>
        </w:rPr>
        <w:t xml:space="preserve"> 3-15 </w:t>
      </w:r>
      <w:r w:rsidRPr="004D0DD7">
        <w:rPr>
          <w:rFonts w:ascii="Times New Roman" w:eastAsia="楷体" w:hAnsi="Times New Roman" w:cs="Times New Roman"/>
          <w:sz w:val="24"/>
          <w:szCs w:val="24"/>
        </w:rPr>
        <w:t>演示验证测试环境组成</w:t>
      </w:r>
    </w:p>
    <w:p w14:paraId="382C27DA" w14:textId="77777777" w:rsidR="00DF7A4D" w:rsidRPr="004D0DD7" w:rsidRDefault="004B2FEA">
      <w:pPr>
        <w:spacing w:line="360" w:lineRule="auto"/>
        <w:ind w:firstLineChars="200" w:firstLine="480"/>
        <w:rPr>
          <w:rFonts w:eastAsia="楷体"/>
          <w:sz w:val="24"/>
          <w:szCs w:val="24"/>
        </w:rPr>
      </w:pPr>
      <w:r w:rsidRPr="004D0DD7">
        <w:rPr>
          <w:rFonts w:eastAsia="楷体"/>
          <w:sz w:val="24"/>
          <w:szCs w:val="24"/>
        </w:rPr>
        <w:t>如图</w:t>
      </w:r>
      <w:r w:rsidRPr="004D0DD7">
        <w:rPr>
          <w:rFonts w:eastAsia="楷体"/>
          <w:sz w:val="24"/>
          <w:szCs w:val="24"/>
        </w:rPr>
        <w:t>3-15</w:t>
      </w:r>
      <w:r w:rsidRPr="004D0DD7">
        <w:rPr>
          <w:rFonts w:eastAsia="楷体"/>
          <w:sz w:val="24"/>
          <w:szCs w:val="24"/>
        </w:rPr>
        <w:t>所示，拟基于项目组在轨</w:t>
      </w:r>
      <w:r w:rsidR="002C3965" w:rsidRPr="004D0DD7">
        <w:rPr>
          <w:rFonts w:eastAsia="楷体"/>
          <w:sz w:val="24"/>
          <w:szCs w:val="24"/>
        </w:rPr>
        <w:t>卫星</w:t>
      </w:r>
      <w:r w:rsidRPr="004D0DD7">
        <w:rPr>
          <w:rFonts w:eastAsia="楷体"/>
          <w:sz w:val="24"/>
          <w:szCs w:val="24"/>
        </w:rPr>
        <w:t>试验系统搭建示范验证测试平台，示范验证测试平台基于银河航天</w:t>
      </w:r>
      <w:r w:rsidRPr="004D0DD7">
        <w:rPr>
          <w:rFonts w:eastAsia="楷体"/>
          <w:sz w:val="24"/>
          <w:szCs w:val="24"/>
        </w:rPr>
        <w:t>2020</w:t>
      </w:r>
      <w:r w:rsidRPr="004D0DD7">
        <w:rPr>
          <w:rFonts w:eastAsia="楷体"/>
          <w:sz w:val="24"/>
          <w:szCs w:val="24"/>
        </w:rPr>
        <w:t>年</w:t>
      </w:r>
      <w:r w:rsidRPr="004D0DD7">
        <w:rPr>
          <w:rFonts w:eastAsia="楷体"/>
          <w:sz w:val="24"/>
          <w:szCs w:val="24"/>
        </w:rPr>
        <w:t>1</w:t>
      </w:r>
      <w:r w:rsidRPr="004D0DD7">
        <w:rPr>
          <w:rFonts w:eastAsia="楷体"/>
          <w:sz w:val="24"/>
          <w:szCs w:val="24"/>
        </w:rPr>
        <w:t>月和</w:t>
      </w:r>
      <w:r w:rsidRPr="004D0DD7">
        <w:rPr>
          <w:rFonts w:eastAsia="楷体"/>
          <w:sz w:val="24"/>
          <w:szCs w:val="24"/>
        </w:rPr>
        <w:t>2022</w:t>
      </w:r>
      <w:r w:rsidRPr="004D0DD7">
        <w:rPr>
          <w:rFonts w:eastAsia="楷体"/>
          <w:sz w:val="24"/>
          <w:szCs w:val="24"/>
        </w:rPr>
        <w:t>年</w:t>
      </w:r>
      <w:r w:rsidRPr="004D0DD7">
        <w:rPr>
          <w:rFonts w:eastAsia="楷体"/>
          <w:sz w:val="24"/>
          <w:szCs w:val="24"/>
        </w:rPr>
        <w:t>3</w:t>
      </w:r>
      <w:r w:rsidRPr="004D0DD7">
        <w:rPr>
          <w:rFonts w:eastAsia="楷体"/>
          <w:sz w:val="24"/>
          <w:szCs w:val="24"/>
        </w:rPr>
        <w:t>月先后</w:t>
      </w:r>
      <w:r w:rsidRPr="004D0DD7">
        <w:rPr>
          <w:rFonts w:eastAsia="楷体"/>
          <w:sz w:val="24"/>
          <w:szCs w:val="24"/>
        </w:rPr>
        <w:t>2</w:t>
      </w:r>
      <w:r w:rsidRPr="004D0DD7">
        <w:rPr>
          <w:rFonts w:eastAsia="楷体"/>
          <w:sz w:val="24"/>
          <w:szCs w:val="24"/>
        </w:rPr>
        <w:t>批发射的</w:t>
      </w:r>
      <w:r w:rsidRPr="004D0DD7">
        <w:rPr>
          <w:rFonts w:eastAsia="楷体"/>
          <w:sz w:val="24"/>
          <w:szCs w:val="24"/>
        </w:rPr>
        <w:t>7</w:t>
      </w:r>
      <w:r w:rsidRPr="004D0DD7">
        <w:rPr>
          <w:rFonts w:eastAsia="楷体"/>
          <w:sz w:val="24"/>
          <w:szCs w:val="24"/>
        </w:rPr>
        <w:t>颗低轨宽带通信试验星座以及配套的地面信关站和低轨卫星终端。结合频谱感知终端样机，可搭建完整的低轨演示验证环境，实现对验证低轨卫星互联网频谱高效协作感知与智能决策关键技术的测试验证。</w:t>
      </w:r>
    </w:p>
    <w:p w14:paraId="11019896" w14:textId="77777777" w:rsidR="00DF7A4D" w:rsidRPr="004D0DD7" w:rsidRDefault="004B2FEA">
      <w:pPr>
        <w:spacing w:line="360" w:lineRule="auto"/>
        <w:ind w:firstLineChars="200" w:firstLine="480"/>
        <w:rPr>
          <w:rFonts w:eastAsia="楷体"/>
          <w:sz w:val="24"/>
          <w:szCs w:val="24"/>
        </w:rPr>
      </w:pPr>
      <w:r w:rsidRPr="004D0DD7">
        <w:rPr>
          <w:rFonts w:eastAsia="楷体"/>
          <w:sz w:val="24"/>
          <w:szCs w:val="24"/>
        </w:rPr>
        <w:t>演示验证环境包括空间段、地面段和用户段，空间段由</w:t>
      </w:r>
      <w:r w:rsidRPr="004D0DD7">
        <w:rPr>
          <w:rFonts w:eastAsia="楷体"/>
          <w:sz w:val="24"/>
          <w:szCs w:val="24"/>
        </w:rPr>
        <w:t>7</w:t>
      </w:r>
      <w:r w:rsidRPr="004D0DD7">
        <w:rPr>
          <w:rFonts w:eastAsia="楷体"/>
          <w:sz w:val="24"/>
          <w:szCs w:val="24"/>
        </w:rPr>
        <w:t>颗卫星组成，支持全球信号覆盖或重点区域覆盖的卫星星座，每颗卫星具备能够支持对地覆盖的波</w:t>
      </w:r>
      <w:r w:rsidRPr="004D0DD7">
        <w:rPr>
          <w:rFonts w:eastAsia="楷体"/>
          <w:sz w:val="24"/>
          <w:szCs w:val="24"/>
        </w:rPr>
        <w:lastRenderedPageBreak/>
        <w:t>束配置，能够实现地面大尺度，广域的用户站（用户终端直连）与信关站的信息交互，为该范围内用户提供互联网接入服务。地面段包括信关站、测控站、运控中心，用户段包括用户通信终端及通信和频谱感知一体化终端样机。其中信关站链接互联网，通过馈线链路将信号发射到卫星，卫星处理后通过用户链路下传到用户终端，完成前向链路通信，实现用户终端从互联网下载数据。</w:t>
      </w:r>
    </w:p>
    <w:p w14:paraId="0547636D" w14:textId="77777777" w:rsidR="00DF7A4D" w:rsidRPr="004D0DD7" w:rsidRDefault="004B2FEA">
      <w:pPr>
        <w:spacing w:line="360" w:lineRule="auto"/>
        <w:ind w:firstLineChars="200" w:firstLine="482"/>
        <w:rPr>
          <w:rFonts w:eastAsia="楷体"/>
          <w:sz w:val="24"/>
          <w:szCs w:val="24"/>
        </w:rPr>
      </w:pPr>
      <w:r w:rsidRPr="004D0DD7">
        <w:rPr>
          <w:rFonts w:eastAsia="楷体"/>
          <w:b/>
          <w:sz w:val="24"/>
          <w:szCs w:val="24"/>
        </w:rPr>
        <w:t>空间段</w:t>
      </w:r>
      <w:r w:rsidRPr="004D0DD7">
        <w:rPr>
          <w:rFonts w:eastAsia="楷体"/>
          <w:sz w:val="24"/>
          <w:szCs w:val="24"/>
        </w:rPr>
        <w:t>的卫星由银河航天已经发射的</w:t>
      </w:r>
      <w:r w:rsidRPr="004D0DD7">
        <w:rPr>
          <w:rFonts w:eastAsia="楷体"/>
          <w:sz w:val="24"/>
          <w:szCs w:val="24"/>
        </w:rPr>
        <w:t>7</w:t>
      </w:r>
      <w:r w:rsidRPr="004D0DD7">
        <w:rPr>
          <w:rFonts w:eastAsia="楷体"/>
          <w:sz w:val="24"/>
          <w:szCs w:val="24"/>
        </w:rPr>
        <w:t>颗低轨宽带通信试验卫星组成，卫星的馈电段采用</w:t>
      </w:r>
      <w:r w:rsidRPr="004D0DD7">
        <w:rPr>
          <w:rFonts w:eastAsia="楷体"/>
          <w:sz w:val="24"/>
          <w:szCs w:val="24"/>
        </w:rPr>
        <w:t>Q/V</w:t>
      </w:r>
      <w:r w:rsidRPr="004D0DD7">
        <w:rPr>
          <w:rFonts w:eastAsia="楷体"/>
          <w:sz w:val="24"/>
          <w:szCs w:val="24"/>
        </w:rPr>
        <w:t>频段，用户段采用</w:t>
      </w:r>
      <w:r w:rsidRPr="004D0DD7">
        <w:rPr>
          <w:rFonts w:eastAsia="楷体"/>
          <w:sz w:val="24"/>
          <w:szCs w:val="24"/>
        </w:rPr>
        <w:t>Ka</w:t>
      </w:r>
      <w:r w:rsidRPr="004D0DD7">
        <w:rPr>
          <w:rFonts w:eastAsia="楷体"/>
          <w:sz w:val="24"/>
          <w:szCs w:val="24"/>
        </w:rPr>
        <w:t>频段。其中用户波束采用</w:t>
      </w:r>
      <w:r w:rsidRPr="004D0DD7">
        <w:rPr>
          <w:rFonts w:eastAsia="楷体"/>
          <w:sz w:val="24"/>
          <w:szCs w:val="24"/>
        </w:rPr>
        <w:t>4</w:t>
      </w:r>
      <w:r w:rsidRPr="004D0DD7">
        <w:rPr>
          <w:rFonts w:eastAsia="楷体"/>
          <w:sz w:val="24"/>
          <w:szCs w:val="24"/>
        </w:rPr>
        <w:t>色复用，每个波束带宽前向</w:t>
      </w:r>
      <w:r w:rsidRPr="004D0DD7">
        <w:rPr>
          <w:rFonts w:eastAsia="楷体"/>
          <w:sz w:val="24"/>
          <w:szCs w:val="24"/>
        </w:rPr>
        <w:t>450MHz</w:t>
      </w:r>
      <w:r w:rsidRPr="004D0DD7">
        <w:rPr>
          <w:rFonts w:eastAsia="楷体"/>
          <w:sz w:val="24"/>
          <w:szCs w:val="24"/>
        </w:rPr>
        <w:t>、返向</w:t>
      </w:r>
      <w:r w:rsidRPr="004D0DD7">
        <w:rPr>
          <w:rFonts w:eastAsia="楷体"/>
          <w:sz w:val="24"/>
          <w:szCs w:val="24"/>
        </w:rPr>
        <w:t>400MHz</w:t>
      </w:r>
      <w:r w:rsidRPr="004D0DD7">
        <w:rPr>
          <w:rFonts w:eastAsia="楷体"/>
          <w:sz w:val="24"/>
          <w:szCs w:val="24"/>
        </w:rPr>
        <w:t>。首发星轨道高度</w:t>
      </w:r>
      <w:r w:rsidRPr="004D0DD7">
        <w:rPr>
          <w:rFonts w:eastAsia="楷体"/>
          <w:sz w:val="24"/>
          <w:szCs w:val="24"/>
        </w:rPr>
        <w:t>650</w:t>
      </w:r>
      <w:r w:rsidRPr="004D0DD7">
        <w:rPr>
          <w:rFonts w:eastAsia="楷体"/>
          <w:sz w:val="24"/>
          <w:szCs w:val="24"/>
        </w:rPr>
        <w:t>公里；</w:t>
      </w:r>
      <w:r w:rsidRPr="004D0DD7">
        <w:rPr>
          <w:rFonts w:eastAsia="楷体"/>
          <w:sz w:val="24"/>
          <w:szCs w:val="24"/>
        </w:rPr>
        <w:t>6</w:t>
      </w:r>
      <w:r w:rsidRPr="004D0DD7">
        <w:rPr>
          <w:rFonts w:eastAsia="楷体"/>
          <w:sz w:val="24"/>
          <w:szCs w:val="24"/>
        </w:rPr>
        <w:t>颗</w:t>
      </w:r>
      <w:r w:rsidRPr="004D0DD7">
        <w:rPr>
          <w:rFonts w:eastAsia="楷体"/>
          <w:sz w:val="24"/>
          <w:szCs w:val="24"/>
        </w:rPr>
        <w:t>02P</w:t>
      </w:r>
      <w:r w:rsidRPr="004D0DD7">
        <w:rPr>
          <w:rFonts w:eastAsia="楷体"/>
          <w:sz w:val="24"/>
          <w:szCs w:val="24"/>
        </w:rPr>
        <w:t>卫星轨道高度</w:t>
      </w:r>
      <w:r w:rsidRPr="004D0DD7">
        <w:rPr>
          <w:rFonts w:eastAsia="楷体"/>
          <w:sz w:val="24"/>
          <w:szCs w:val="24"/>
        </w:rPr>
        <w:t>508</w:t>
      </w:r>
      <w:r w:rsidRPr="004D0DD7">
        <w:rPr>
          <w:rFonts w:eastAsia="楷体"/>
          <w:sz w:val="24"/>
          <w:szCs w:val="24"/>
        </w:rPr>
        <w:t>公里，在同轨道面、星间</w:t>
      </w:r>
      <w:r w:rsidRPr="004D0DD7">
        <w:rPr>
          <w:rFonts w:eastAsia="楷体"/>
          <w:sz w:val="24"/>
          <w:szCs w:val="24"/>
        </w:rPr>
        <w:t>20</w:t>
      </w:r>
      <w:r w:rsidRPr="004D0DD7">
        <w:rPr>
          <w:rFonts w:eastAsia="楷体"/>
          <w:sz w:val="24"/>
          <w:szCs w:val="24"/>
        </w:rPr>
        <w:t>度相位差连续部署，可对地面形成约每天</w:t>
      </w:r>
      <w:r w:rsidRPr="004D0DD7">
        <w:rPr>
          <w:rFonts w:eastAsia="楷体"/>
          <w:sz w:val="24"/>
          <w:szCs w:val="24"/>
        </w:rPr>
        <w:t>2</w:t>
      </w:r>
      <w:r w:rsidRPr="004D0DD7">
        <w:rPr>
          <w:rFonts w:eastAsia="楷体"/>
          <w:sz w:val="24"/>
          <w:szCs w:val="24"/>
        </w:rPr>
        <w:t>次，每次约</w:t>
      </w:r>
      <w:r w:rsidRPr="004D0DD7">
        <w:rPr>
          <w:rFonts w:eastAsia="楷体"/>
          <w:sz w:val="24"/>
          <w:szCs w:val="24"/>
        </w:rPr>
        <w:t>30</w:t>
      </w:r>
      <w:r w:rsidRPr="004D0DD7">
        <w:rPr>
          <w:rFonts w:eastAsia="楷体"/>
          <w:sz w:val="24"/>
          <w:szCs w:val="24"/>
        </w:rPr>
        <w:t>分钟的通信覆盖。</w:t>
      </w:r>
    </w:p>
    <w:p w14:paraId="1EBDF12A" w14:textId="77777777" w:rsidR="00DF7A4D" w:rsidRPr="004D0DD7" w:rsidRDefault="004B2FEA">
      <w:pPr>
        <w:spacing w:line="360" w:lineRule="auto"/>
        <w:ind w:firstLineChars="200" w:firstLine="482"/>
        <w:rPr>
          <w:rFonts w:eastAsia="楷体"/>
          <w:sz w:val="24"/>
          <w:szCs w:val="24"/>
        </w:rPr>
      </w:pPr>
      <w:r w:rsidRPr="004D0DD7">
        <w:rPr>
          <w:rFonts w:eastAsia="楷体"/>
          <w:b/>
          <w:sz w:val="24"/>
          <w:szCs w:val="24"/>
        </w:rPr>
        <w:t>地面段</w:t>
      </w:r>
      <w:r w:rsidRPr="004D0DD7">
        <w:rPr>
          <w:rFonts w:eastAsia="楷体"/>
          <w:sz w:val="24"/>
          <w:szCs w:val="24"/>
        </w:rPr>
        <w:t>主要包括</w:t>
      </w:r>
      <w:r w:rsidRPr="004D0DD7">
        <w:rPr>
          <w:rFonts w:eastAsia="楷体"/>
          <w:sz w:val="24"/>
          <w:szCs w:val="24"/>
        </w:rPr>
        <w:t>2</w:t>
      </w:r>
      <w:r w:rsidRPr="004D0DD7">
        <w:rPr>
          <w:rFonts w:eastAsia="楷体"/>
          <w:sz w:val="24"/>
          <w:szCs w:val="24"/>
        </w:rPr>
        <w:t>个固定信关站和一套可搬移信关站。信关</w:t>
      </w:r>
      <w:proofErr w:type="gramStart"/>
      <w:r w:rsidRPr="004D0DD7">
        <w:rPr>
          <w:rFonts w:eastAsia="楷体"/>
          <w:sz w:val="24"/>
          <w:szCs w:val="24"/>
        </w:rPr>
        <w:t>站具备</w:t>
      </w:r>
      <w:proofErr w:type="gramEnd"/>
      <w:r w:rsidRPr="004D0DD7">
        <w:rPr>
          <w:rFonts w:eastAsia="楷体"/>
          <w:sz w:val="24"/>
          <w:szCs w:val="24"/>
        </w:rPr>
        <w:t>光纤接入条件，可通过光纤连接到公网，为方圆</w:t>
      </w:r>
      <w:r w:rsidRPr="004D0DD7">
        <w:rPr>
          <w:rFonts w:eastAsia="楷体"/>
          <w:sz w:val="24"/>
          <w:szCs w:val="24"/>
        </w:rPr>
        <w:t>1000km</w:t>
      </w:r>
      <w:r w:rsidRPr="004D0DD7">
        <w:rPr>
          <w:rFonts w:eastAsia="楷体"/>
          <w:sz w:val="24"/>
          <w:szCs w:val="24"/>
        </w:rPr>
        <w:t>范围内的终端提供低轨通信服务。</w:t>
      </w:r>
    </w:p>
    <w:p w14:paraId="77D9A44F" w14:textId="77777777" w:rsidR="00DF7A4D" w:rsidRPr="004D0DD7" w:rsidRDefault="004B2FEA">
      <w:pPr>
        <w:spacing w:line="360" w:lineRule="auto"/>
        <w:ind w:firstLineChars="200" w:firstLine="482"/>
        <w:rPr>
          <w:rFonts w:eastAsia="楷体"/>
          <w:sz w:val="24"/>
          <w:szCs w:val="24"/>
        </w:rPr>
      </w:pPr>
      <w:r w:rsidRPr="004D0DD7">
        <w:rPr>
          <w:rFonts w:eastAsia="楷体"/>
          <w:b/>
          <w:sz w:val="24"/>
          <w:szCs w:val="24"/>
        </w:rPr>
        <w:t>用户段</w:t>
      </w:r>
      <w:r w:rsidRPr="004D0DD7">
        <w:rPr>
          <w:rFonts w:eastAsia="楷体"/>
          <w:sz w:val="24"/>
          <w:szCs w:val="24"/>
        </w:rPr>
        <w:t>包含多款不同口径的抛物面和相控阵天线终端，根据不同的终端口径，终端的最大传输速率约为下行</w:t>
      </w:r>
      <w:r w:rsidRPr="004D0DD7">
        <w:rPr>
          <w:rFonts w:eastAsia="楷体"/>
          <w:sz w:val="24"/>
          <w:szCs w:val="24"/>
        </w:rPr>
        <w:t>500Mbps~1Gbps</w:t>
      </w:r>
      <w:r w:rsidRPr="004D0DD7">
        <w:rPr>
          <w:rFonts w:eastAsia="楷体"/>
          <w:sz w:val="24"/>
          <w:szCs w:val="24"/>
        </w:rPr>
        <w:t>不等，上行</w:t>
      </w:r>
      <w:r w:rsidRPr="004D0DD7">
        <w:rPr>
          <w:rFonts w:eastAsia="楷体"/>
          <w:sz w:val="24"/>
          <w:szCs w:val="24"/>
        </w:rPr>
        <w:t>100Mbps~800Mbps</w:t>
      </w:r>
      <w:r w:rsidRPr="004D0DD7">
        <w:rPr>
          <w:rFonts w:eastAsia="楷体"/>
          <w:sz w:val="24"/>
          <w:szCs w:val="24"/>
        </w:rPr>
        <w:t>不等，可为演示测试验证提供所需的传输能力支撑。</w:t>
      </w:r>
    </w:p>
    <w:p w14:paraId="7381528C" w14:textId="77777777" w:rsidR="00DF7A4D" w:rsidRPr="004D0DD7" w:rsidRDefault="004B2FEA">
      <w:pPr>
        <w:pStyle w:val="11"/>
        <w:numPr>
          <w:ilvl w:val="0"/>
          <w:numId w:val="7"/>
        </w:numPr>
        <w:spacing w:line="360" w:lineRule="auto"/>
        <w:ind w:firstLineChars="0"/>
        <w:jc w:val="left"/>
        <w:rPr>
          <w:rFonts w:eastAsia="楷体"/>
          <w:b/>
          <w:bCs/>
          <w:sz w:val="24"/>
          <w:szCs w:val="24"/>
        </w:rPr>
      </w:pPr>
      <w:r w:rsidRPr="004D0DD7">
        <w:rPr>
          <w:rFonts w:eastAsia="楷体"/>
          <w:b/>
          <w:bCs/>
          <w:sz w:val="24"/>
          <w:szCs w:val="24"/>
        </w:rPr>
        <w:t>低轨卫星互联网宽带频谱高效感知与智能决策关键技术演示验证</w:t>
      </w:r>
    </w:p>
    <w:p w14:paraId="4348BBC5" w14:textId="77777777" w:rsidR="00DF7A4D" w:rsidRPr="004D0DD7" w:rsidRDefault="005F4ED9">
      <w:pPr>
        <w:jc w:val="center"/>
        <w:rPr>
          <w:rFonts w:eastAsia="楷体"/>
        </w:rPr>
      </w:pPr>
      <w:r>
        <w:rPr>
          <w:rFonts w:eastAsia="楷体"/>
        </w:rPr>
        <w:lastRenderedPageBreak/>
        <w:pict w14:anchorId="4EA61A25">
          <v:shape id="_x0000_i1158" type="#_x0000_t75" style="width:421pt;height:341.5pt">
            <v:imagedata r:id="rId257" o:title=""/>
          </v:shape>
        </w:pict>
      </w:r>
    </w:p>
    <w:p w14:paraId="58585898" w14:textId="77777777" w:rsidR="00DF7A4D" w:rsidRPr="004D0DD7" w:rsidRDefault="004B2FEA">
      <w:pPr>
        <w:pStyle w:val="a9"/>
        <w:rPr>
          <w:rFonts w:ascii="Times New Roman" w:eastAsia="楷体" w:hAnsi="Times New Roman" w:cs="Times New Roman"/>
          <w:sz w:val="24"/>
          <w:szCs w:val="24"/>
        </w:rPr>
      </w:pPr>
      <w:r w:rsidRPr="004D0DD7">
        <w:rPr>
          <w:rFonts w:ascii="Times New Roman" w:eastAsia="楷体" w:hAnsi="Times New Roman" w:cs="Times New Roman"/>
          <w:sz w:val="24"/>
          <w:szCs w:val="24"/>
        </w:rPr>
        <w:t>图</w:t>
      </w:r>
      <w:r w:rsidRPr="004D0DD7">
        <w:rPr>
          <w:rFonts w:ascii="Times New Roman" w:eastAsia="楷体" w:hAnsi="Times New Roman" w:cs="Times New Roman"/>
          <w:sz w:val="24"/>
          <w:szCs w:val="24"/>
        </w:rPr>
        <w:t xml:space="preserve">3-16 </w:t>
      </w:r>
      <w:r w:rsidRPr="004D0DD7">
        <w:rPr>
          <w:rFonts w:ascii="Times New Roman" w:eastAsia="楷体" w:hAnsi="Times New Roman" w:cs="Times New Roman"/>
          <w:sz w:val="24"/>
          <w:szCs w:val="24"/>
        </w:rPr>
        <w:t>频谱感知关键技术验证</w:t>
      </w:r>
    </w:p>
    <w:p w14:paraId="504BABDD" w14:textId="77777777" w:rsidR="00DF7A4D" w:rsidRPr="004D0DD7" w:rsidRDefault="004B2FEA">
      <w:pPr>
        <w:spacing w:line="360" w:lineRule="auto"/>
        <w:ind w:firstLine="420"/>
        <w:rPr>
          <w:rFonts w:eastAsia="楷体"/>
          <w:sz w:val="24"/>
          <w:szCs w:val="24"/>
        </w:rPr>
      </w:pPr>
      <w:r w:rsidRPr="004D0DD7">
        <w:rPr>
          <w:rFonts w:eastAsia="楷体"/>
          <w:sz w:val="24"/>
          <w:szCs w:val="24"/>
        </w:rPr>
        <w:t>如图</w:t>
      </w:r>
      <w:r w:rsidRPr="004D0DD7">
        <w:rPr>
          <w:rFonts w:eastAsia="楷体"/>
          <w:sz w:val="24"/>
          <w:szCs w:val="24"/>
        </w:rPr>
        <w:t>3-16</w:t>
      </w:r>
      <w:r w:rsidRPr="004D0DD7">
        <w:rPr>
          <w:rFonts w:eastAsia="楷体"/>
          <w:sz w:val="24"/>
          <w:szCs w:val="24"/>
        </w:rPr>
        <w:t>所示，首先测试验证原理样机对</w:t>
      </w:r>
      <w:r w:rsidRPr="004D0DD7">
        <w:rPr>
          <w:rFonts w:eastAsia="楷体"/>
          <w:sz w:val="24"/>
          <w:szCs w:val="24"/>
        </w:rPr>
        <w:t>GSO(</w:t>
      </w:r>
      <w:r w:rsidRPr="004D0DD7">
        <w:rPr>
          <w:rFonts w:eastAsia="楷体"/>
          <w:sz w:val="24"/>
          <w:szCs w:val="24"/>
        </w:rPr>
        <w:t>如中星</w:t>
      </w:r>
      <w:r w:rsidRPr="004D0DD7">
        <w:rPr>
          <w:rFonts w:eastAsia="楷体"/>
          <w:sz w:val="24"/>
          <w:szCs w:val="24"/>
        </w:rPr>
        <w:t>16)</w:t>
      </w:r>
      <w:r w:rsidRPr="004D0DD7">
        <w:rPr>
          <w:rFonts w:eastAsia="楷体"/>
          <w:sz w:val="24"/>
          <w:szCs w:val="24"/>
        </w:rPr>
        <w:t>及</w:t>
      </w:r>
      <w:r w:rsidRPr="004D0DD7">
        <w:rPr>
          <w:rFonts w:eastAsia="楷体"/>
          <w:sz w:val="24"/>
          <w:szCs w:val="24"/>
        </w:rPr>
        <w:t>MEO</w:t>
      </w:r>
      <w:r w:rsidRPr="004D0DD7">
        <w:rPr>
          <w:rFonts w:eastAsia="楷体"/>
          <w:sz w:val="24"/>
          <w:szCs w:val="24"/>
        </w:rPr>
        <w:t>（如</w:t>
      </w:r>
      <w:r w:rsidRPr="004D0DD7">
        <w:rPr>
          <w:rFonts w:eastAsia="楷体"/>
          <w:sz w:val="24"/>
          <w:szCs w:val="24"/>
        </w:rPr>
        <w:t>O3b</w:t>
      </w:r>
      <w:r w:rsidRPr="004D0DD7">
        <w:rPr>
          <w:rFonts w:eastAsia="楷体"/>
          <w:sz w:val="24"/>
          <w:szCs w:val="24"/>
        </w:rPr>
        <w:t>系统）的下行信号的感知能力；其次通过演示验证环境的卫星发射不同带宽与频点的信号，验证原理样机对低轨卫星互联网信号的感知能力；同时，验证大监测带宽中非稀疏信号的次奈奎斯特采样和信号处理关键算法。最后，设置特定干扰场景，通过试验环境模拟通信与干扰信号，采集干扰信号，并根据感知的信息进行信息智能挖掘，验证智能决策算法得出策略的合理性。</w:t>
      </w:r>
    </w:p>
    <w:p w14:paraId="020D25AA" w14:textId="77777777" w:rsidR="00DF7A4D" w:rsidRPr="004D0DD7" w:rsidRDefault="004B2FEA">
      <w:pPr>
        <w:spacing w:line="360" w:lineRule="auto"/>
        <w:ind w:firstLine="420"/>
        <w:rPr>
          <w:rFonts w:eastAsia="楷体"/>
          <w:b/>
          <w:bCs/>
          <w:sz w:val="24"/>
          <w:szCs w:val="24"/>
        </w:rPr>
      </w:pPr>
      <w:r w:rsidRPr="004D0DD7">
        <w:rPr>
          <w:rFonts w:eastAsia="楷体"/>
          <w:b/>
          <w:bCs/>
          <w:sz w:val="24"/>
          <w:szCs w:val="24"/>
        </w:rPr>
        <w:t xml:space="preserve">3.2 </w:t>
      </w:r>
      <w:r w:rsidRPr="004D0DD7">
        <w:rPr>
          <w:rFonts w:eastAsia="楷体"/>
          <w:b/>
          <w:bCs/>
          <w:sz w:val="24"/>
          <w:szCs w:val="24"/>
        </w:rPr>
        <w:t>可行性分析</w:t>
      </w:r>
    </w:p>
    <w:p w14:paraId="4D6A9F35" w14:textId="77777777" w:rsidR="00DF7A4D" w:rsidRPr="004D0DD7" w:rsidRDefault="004B2FEA">
      <w:pPr>
        <w:spacing w:line="360" w:lineRule="auto"/>
        <w:ind w:firstLine="420"/>
        <w:rPr>
          <w:rFonts w:eastAsia="楷体"/>
          <w:sz w:val="24"/>
          <w:szCs w:val="24"/>
        </w:rPr>
      </w:pPr>
      <w:r w:rsidRPr="004D0DD7">
        <w:rPr>
          <w:rFonts w:eastAsia="楷体"/>
          <w:sz w:val="24"/>
          <w:szCs w:val="24"/>
        </w:rPr>
        <w:t>本项目针对低轨卫星互联网通信场景，建立面向非静止星座的全频谱智能感知体系研究架构，结合次奈奎斯特采样理论、稀疏重构理论以及数据表征、多模态融合、知识图谱、</w:t>
      </w:r>
      <w:r w:rsidRPr="004D0DD7">
        <w:rPr>
          <w:rFonts w:eastAsia="楷体"/>
          <w:sz w:val="24"/>
          <w:szCs w:val="24"/>
        </w:rPr>
        <w:t>LSTM</w:t>
      </w:r>
      <w:r w:rsidRPr="004D0DD7">
        <w:rPr>
          <w:rFonts w:eastAsia="楷体"/>
          <w:sz w:val="24"/>
          <w:szCs w:val="24"/>
        </w:rPr>
        <w:t>网络等方法，提出复杂电磁环境下非静止星座无线网络资源感知和频谱协同利用新方法。本项目研究目标明确，研究内容范围适当，技术方案合理，申请团队组成合理并且</w:t>
      </w:r>
      <w:r w:rsidR="002C3965" w:rsidRPr="004D0DD7">
        <w:rPr>
          <w:rFonts w:eastAsia="楷体"/>
          <w:sz w:val="24"/>
          <w:szCs w:val="24"/>
        </w:rPr>
        <w:t>团队</w:t>
      </w:r>
      <w:r w:rsidRPr="004D0DD7">
        <w:rPr>
          <w:rFonts w:eastAsia="楷体"/>
          <w:sz w:val="24"/>
          <w:szCs w:val="24"/>
        </w:rPr>
        <w:t>核心成员在本项目相关领域有较为扎实的研究基础，所在单位有着良好的软硬件设施，特别是银河航天公司已建立包括</w:t>
      </w:r>
      <w:r w:rsidRPr="004D0DD7">
        <w:rPr>
          <w:rFonts w:eastAsia="楷体"/>
          <w:sz w:val="24"/>
          <w:szCs w:val="24"/>
        </w:rPr>
        <w:t>7</w:t>
      </w:r>
      <w:r w:rsidRPr="004D0DD7">
        <w:rPr>
          <w:rFonts w:eastAsia="楷体"/>
          <w:sz w:val="24"/>
          <w:szCs w:val="24"/>
        </w:rPr>
        <w:t>颗在轨卫星、</w:t>
      </w:r>
      <w:r w:rsidRPr="004D0DD7">
        <w:rPr>
          <w:rFonts w:eastAsia="楷体"/>
          <w:sz w:val="24"/>
          <w:szCs w:val="24"/>
        </w:rPr>
        <w:t>2</w:t>
      </w:r>
      <w:r w:rsidRPr="004D0DD7">
        <w:rPr>
          <w:rFonts w:eastAsia="楷体"/>
          <w:sz w:val="24"/>
          <w:szCs w:val="24"/>
        </w:rPr>
        <w:t>套固定信关站、</w:t>
      </w:r>
      <w:r w:rsidRPr="004D0DD7">
        <w:rPr>
          <w:rFonts w:eastAsia="楷体"/>
          <w:sz w:val="24"/>
          <w:szCs w:val="24"/>
        </w:rPr>
        <w:t>1</w:t>
      </w:r>
      <w:r w:rsidRPr="004D0DD7">
        <w:rPr>
          <w:rFonts w:eastAsia="楷体"/>
          <w:sz w:val="24"/>
          <w:szCs w:val="24"/>
        </w:rPr>
        <w:t>套机动信关站、</w:t>
      </w:r>
      <w:r w:rsidRPr="004D0DD7">
        <w:rPr>
          <w:rFonts w:eastAsia="楷体"/>
          <w:sz w:val="24"/>
          <w:szCs w:val="24"/>
        </w:rPr>
        <w:t>1</w:t>
      </w:r>
      <w:r w:rsidRPr="004D0DD7">
        <w:rPr>
          <w:rFonts w:eastAsia="楷体"/>
          <w:sz w:val="24"/>
          <w:szCs w:val="24"/>
        </w:rPr>
        <w:t>套运控中心及若干外部测</w:t>
      </w:r>
      <w:r w:rsidRPr="004D0DD7">
        <w:rPr>
          <w:rFonts w:eastAsia="楷体"/>
          <w:sz w:val="24"/>
          <w:szCs w:val="24"/>
        </w:rPr>
        <w:lastRenderedPageBreak/>
        <w:t>控站在内的低轨星地融合通信实验</w:t>
      </w:r>
      <w:r w:rsidR="006F5B89" w:rsidRPr="004D0DD7">
        <w:rPr>
          <w:rFonts w:eastAsia="楷体"/>
          <w:sz w:val="24"/>
          <w:szCs w:val="24"/>
        </w:rPr>
        <w:t>系统</w:t>
      </w:r>
      <w:r w:rsidRPr="004D0DD7">
        <w:rPr>
          <w:rFonts w:eastAsia="楷体"/>
          <w:sz w:val="24"/>
          <w:szCs w:val="24"/>
        </w:rPr>
        <w:t>，有力保障了项目关键技术的演示实验并推动项目成果的工程应用。此外，申请团队和国内外相关研究团队有较好的长期交流和合作关系，这些都将保证本项目的顺利实施。</w:t>
      </w:r>
    </w:p>
    <w:p w14:paraId="0E6A93CB" w14:textId="77777777" w:rsidR="00DF7A4D" w:rsidRPr="004D0DD7" w:rsidRDefault="004B2FEA">
      <w:pPr>
        <w:spacing w:line="360" w:lineRule="auto"/>
        <w:ind w:firstLine="420"/>
        <w:rPr>
          <w:rFonts w:eastAsia="楷体"/>
          <w:b/>
          <w:bCs/>
          <w:sz w:val="24"/>
          <w:szCs w:val="24"/>
        </w:rPr>
      </w:pPr>
      <w:r w:rsidRPr="004D0DD7">
        <w:rPr>
          <w:rFonts w:eastAsia="楷体"/>
          <w:b/>
          <w:bCs/>
          <w:sz w:val="24"/>
          <w:szCs w:val="24"/>
        </w:rPr>
        <w:t xml:space="preserve">(1) </w:t>
      </w:r>
      <w:r w:rsidRPr="004D0DD7">
        <w:rPr>
          <w:rFonts w:eastAsia="楷体"/>
          <w:b/>
          <w:bCs/>
          <w:sz w:val="24"/>
          <w:szCs w:val="24"/>
        </w:rPr>
        <w:t>研究方案从理论与技术上具有可操作性</w:t>
      </w:r>
    </w:p>
    <w:p w14:paraId="29B48D91" w14:textId="77777777" w:rsidR="00DF7A4D" w:rsidRPr="00D95186" w:rsidRDefault="00A57D8A" w:rsidP="001F1601">
      <w:pPr>
        <w:spacing w:line="360" w:lineRule="auto"/>
        <w:ind w:firstLine="420"/>
        <w:rPr>
          <w:rFonts w:eastAsia="楷体"/>
          <w:sz w:val="24"/>
          <w:szCs w:val="24"/>
        </w:rPr>
      </w:pPr>
      <w:r w:rsidRPr="00D95186">
        <w:rPr>
          <w:rFonts w:eastAsia="楷体" w:hint="eastAsia"/>
          <w:sz w:val="24"/>
          <w:szCs w:val="24"/>
        </w:rPr>
        <w:t>卫星通信系统是未来空天地一体化网络中的一个关键组成部分，是地面通信系统的必要补充，将在未来信息传输实施中发挥重要作用，其潜在的市场经济价值、外溢的社会效益，以及稀缺的频谱资源重要载体等特性成为各国关注的焦点。因此，在</w:t>
      </w:r>
      <w:r w:rsidRPr="00D95186">
        <w:rPr>
          <w:rFonts w:eastAsia="楷体" w:hint="eastAsia"/>
          <w:sz w:val="24"/>
          <w:szCs w:val="24"/>
        </w:rPr>
        <w:t>ITU</w:t>
      </w:r>
      <w:r w:rsidRPr="00D95186">
        <w:rPr>
          <w:rFonts w:eastAsia="楷体" w:hint="eastAsia"/>
          <w:sz w:val="24"/>
          <w:szCs w:val="24"/>
        </w:rPr>
        <w:t>现行规则框架下，提出卫星通信频谱感知和协同频谱利用新方法，对构建完善网络空间和国家电磁安全体系、提升国际空间话语权、抢先占领网络稀缺频带资源、加快实施网络强国战略等方面具有至关重要的影响。</w:t>
      </w:r>
      <w:r w:rsidR="004B2FEA" w:rsidRPr="00D95186">
        <w:rPr>
          <w:rFonts w:eastAsia="楷体"/>
          <w:sz w:val="24"/>
          <w:szCs w:val="24"/>
        </w:rPr>
        <w:t>目前国内外对于非静止星座通信场景的频谱感知和认知开展了大量研究，也取得了不少成果。但是随着非静止轨道卫星数量的迅速增长，频谱和轨道资源紧缺的问题日益显现。非静止轨道卫星存量大、增速快、业务场景愈加复杂，给卫星通信频谱感知和认知带来了巨大挑战</w:t>
      </w:r>
      <w:r w:rsidRPr="00D95186">
        <w:rPr>
          <w:rFonts w:eastAsia="楷体" w:hint="eastAsia"/>
          <w:sz w:val="24"/>
          <w:szCs w:val="24"/>
        </w:rPr>
        <w:t>。因此，本项目研究面向低轨卫星互联网的大带宽、高动态频谱高效感知与利用技术，为构建具备高效频谱感知与智能决策能力的低轨通信系统奠定基础，以解决卫星频率资源紧缺的问题。首先利用次奈奎斯特采样架构与快速频谱重构方法，完成宽带频谱压缩感知数据采集；然后构建基于海量多元异构数据的频谱知识图谱，对采集的频谱数据进行深度认知和挖掘，并基于知识嵌入的卫星干扰预测模型，实现非静止星座系统之间用频规则推理，智能生成频率干扰规避策略；最终形成集频谱感知、模型预测和智能决策于一体的低轨卫星互联网宽带频谱认知与利用闭环系统，从而提高整个系统频谱资源利用效率和链路服务质量；最后基于项目组银河航天公司的在</w:t>
      </w:r>
      <w:proofErr w:type="gramStart"/>
      <w:r w:rsidRPr="00D95186">
        <w:rPr>
          <w:rFonts w:eastAsia="楷体" w:hint="eastAsia"/>
          <w:sz w:val="24"/>
          <w:szCs w:val="24"/>
        </w:rPr>
        <w:t>轨试验</w:t>
      </w:r>
      <w:proofErr w:type="gramEnd"/>
      <w:r w:rsidRPr="00D95186">
        <w:rPr>
          <w:rFonts w:eastAsia="楷体" w:hint="eastAsia"/>
          <w:sz w:val="24"/>
          <w:szCs w:val="24"/>
        </w:rPr>
        <w:t>卫星系统，搭建在轨测试环境，演示验证低轨卫星互联网频谱高效感知与智能决策关键技术性能指标，并结合具体工程实践，推动项目成果实际应用。</w:t>
      </w:r>
    </w:p>
    <w:p w14:paraId="0EA7BDB5" w14:textId="77777777" w:rsidR="00DF7A4D" w:rsidRPr="004D0DD7" w:rsidRDefault="004B2FEA">
      <w:pPr>
        <w:spacing w:line="360" w:lineRule="auto"/>
        <w:ind w:firstLine="420"/>
        <w:rPr>
          <w:rFonts w:eastAsia="楷体"/>
          <w:b/>
          <w:bCs/>
          <w:sz w:val="24"/>
          <w:szCs w:val="24"/>
        </w:rPr>
      </w:pPr>
      <w:r w:rsidRPr="004D0DD7">
        <w:rPr>
          <w:rFonts w:eastAsia="楷体"/>
          <w:sz w:val="24"/>
          <w:szCs w:val="24"/>
        </w:rPr>
        <w:t>本项目研究采用理论分析</w:t>
      </w:r>
      <w:ins w:id="28" w:author="*   ..   *" w:date="2022-12-15T23:34:00Z">
        <w:r w:rsidRPr="004D0DD7">
          <w:rPr>
            <w:rFonts w:eastAsia="楷体"/>
            <w:sz w:val="24"/>
            <w:szCs w:val="24"/>
          </w:rPr>
          <w:t>、</w:t>
        </w:r>
      </w:ins>
      <w:r w:rsidR="006F5B89" w:rsidRPr="004D0DD7">
        <w:rPr>
          <w:rFonts w:eastAsia="楷体"/>
          <w:sz w:val="24"/>
          <w:szCs w:val="24"/>
        </w:rPr>
        <w:t>软件</w:t>
      </w:r>
      <w:r w:rsidRPr="004D0DD7">
        <w:rPr>
          <w:rFonts w:eastAsia="楷体"/>
          <w:sz w:val="24"/>
          <w:szCs w:val="24"/>
        </w:rPr>
        <w:t>仿真</w:t>
      </w:r>
      <w:ins w:id="29" w:author="*   ..   *" w:date="2022-12-15T23:34:00Z">
        <w:r w:rsidRPr="004D0DD7">
          <w:rPr>
            <w:rFonts w:eastAsia="楷体"/>
            <w:sz w:val="24"/>
            <w:szCs w:val="24"/>
          </w:rPr>
          <w:t>、</w:t>
        </w:r>
      </w:ins>
      <w:r w:rsidR="006F5B89" w:rsidRPr="004D0DD7">
        <w:rPr>
          <w:rFonts w:eastAsia="楷体"/>
          <w:sz w:val="24"/>
          <w:szCs w:val="24"/>
        </w:rPr>
        <w:t>真实系统验证</w:t>
      </w:r>
      <w:r w:rsidRPr="004D0DD7">
        <w:rPr>
          <w:rFonts w:eastAsia="楷体"/>
          <w:sz w:val="24"/>
          <w:szCs w:val="24"/>
        </w:rPr>
        <w:t>相结合的方式，所涉及的认知无线电</w:t>
      </w:r>
      <w:r w:rsidR="006F5B89" w:rsidRPr="004D0DD7">
        <w:rPr>
          <w:rFonts w:eastAsia="楷体"/>
          <w:sz w:val="24"/>
          <w:szCs w:val="24"/>
        </w:rPr>
        <w:t>理论</w:t>
      </w:r>
      <w:r w:rsidRPr="004D0DD7">
        <w:rPr>
          <w:rFonts w:eastAsia="楷体"/>
          <w:sz w:val="24"/>
          <w:szCs w:val="24"/>
        </w:rPr>
        <w:t>、</w:t>
      </w:r>
      <w:r w:rsidR="006F5B89" w:rsidRPr="004D0DD7">
        <w:rPr>
          <w:rFonts w:eastAsia="楷体"/>
          <w:sz w:val="24"/>
          <w:szCs w:val="24"/>
        </w:rPr>
        <w:t>次奈奎斯特采样理论、稀疏重构理论、非</w:t>
      </w:r>
      <w:proofErr w:type="gramStart"/>
      <w:r w:rsidR="006F5B89" w:rsidRPr="004D0DD7">
        <w:rPr>
          <w:rFonts w:eastAsia="楷体"/>
          <w:sz w:val="24"/>
          <w:szCs w:val="24"/>
        </w:rPr>
        <w:t>凸</w:t>
      </w:r>
      <w:proofErr w:type="gramEnd"/>
      <w:r w:rsidR="006F5B89" w:rsidRPr="004D0DD7">
        <w:rPr>
          <w:rFonts w:eastAsia="楷体"/>
          <w:sz w:val="24"/>
          <w:szCs w:val="24"/>
        </w:rPr>
        <w:t>优化以及数据表征、多模态融合、知识图谱、</w:t>
      </w:r>
      <w:r w:rsidR="006F5B89" w:rsidRPr="004D0DD7">
        <w:rPr>
          <w:rFonts w:eastAsia="楷体"/>
          <w:sz w:val="24"/>
          <w:szCs w:val="24"/>
        </w:rPr>
        <w:t>LSTM</w:t>
      </w:r>
      <w:r w:rsidR="006F5B89" w:rsidRPr="004D0DD7">
        <w:rPr>
          <w:rFonts w:eastAsia="楷体"/>
          <w:sz w:val="24"/>
          <w:szCs w:val="24"/>
        </w:rPr>
        <w:t>网络、大数据分析等</w:t>
      </w:r>
      <w:r w:rsidRPr="004D0DD7">
        <w:rPr>
          <w:rFonts w:eastAsia="楷体"/>
          <w:sz w:val="24"/>
          <w:szCs w:val="24"/>
        </w:rPr>
        <w:t>数学理论和优化技术成熟，可以充分借鉴已有的研究成果。</w:t>
      </w:r>
      <w:r w:rsidR="006F5B89" w:rsidRPr="004D0DD7">
        <w:rPr>
          <w:rFonts w:eastAsia="楷体"/>
          <w:sz w:val="24"/>
          <w:szCs w:val="24"/>
        </w:rPr>
        <w:t>银河航天公司已建立包括</w:t>
      </w:r>
      <w:r w:rsidR="006F5B89" w:rsidRPr="004D0DD7">
        <w:rPr>
          <w:rFonts w:eastAsia="楷体"/>
          <w:sz w:val="24"/>
          <w:szCs w:val="24"/>
        </w:rPr>
        <w:t>7</w:t>
      </w:r>
      <w:r w:rsidR="006F5B89" w:rsidRPr="004D0DD7">
        <w:rPr>
          <w:rFonts w:eastAsia="楷体"/>
          <w:sz w:val="24"/>
          <w:szCs w:val="24"/>
        </w:rPr>
        <w:t>颗在轨卫星、</w:t>
      </w:r>
      <w:r w:rsidR="006F5B89" w:rsidRPr="004D0DD7">
        <w:rPr>
          <w:rFonts w:eastAsia="楷体"/>
          <w:sz w:val="24"/>
          <w:szCs w:val="24"/>
        </w:rPr>
        <w:t>2</w:t>
      </w:r>
      <w:r w:rsidR="006F5B89" w:rsidRPr="004D0DD7">
        <w:rPr>
          <w:rFonts w:eastAsia="楷体"/>
          <w:sz w:val="24"/>
          <w:szCs w:val="24"/>
        </w:rPr>
        <w:t>套固定信关站、</w:t>
      </w:r>
      <w:r w:rsidR="006F5B89" w:rsidRPr="004D0DD7">
        <w:rPr>
          <w:rFonts w:eastAsia="楷体"/>
          <w:sz w:val="24"/>
          <w:szCs w:val="24"/>
        </w:rPr>
        <w:t>1</w:t>
      </w:r>
      <w:r w:rsidR="006F5B89" w:rsidRPr="004D0DD7">
        <w:rPr>
          <w:rFonts w:eastAsia="楷体"/>
          <w:sz w:val="24"/>
          <w:szCs w:val="24"/>
        </w:rPr>
        <w:t>套机动信关站、</w:t>
      </w:r>
      <w:r w:rsidR="006F5B89" w:rsidRPr="004D0DD7">
        <w:rPr>
          <w:rFonts w:eastAsia="楷体"/>
          <w:sz w:val="24"/>
          <w:szCs w:val="24"/>
        </w:rPr>
        <w:t>1</w:t>
      </w:r>
      <w:r w:rsidR="006F5B89" w:rsidRPr="004D0DD7">
        <w:rPr>
          <w:rFonts w:eastAsia="楷体"/>
          <w:sz w:val="24"/>
          <w:szCs w:val="24"/>
        </w:rPr>
        <w:t>套运控中心及若干外部测控站在内的低轨星地融合通信实验系统，有力保障了项目关键技术的演示实验并推动项目成果的工程应</w:t>
      </w:r>
      <w:r w:rsidR="006F5B89" w:rsidRPr="004D0DD7">
        <w:rPr>
          <w:rFonts w:eastAsia="楷体"/>
          <w:sz w:val="24"/>
          <w:szCs w:val="24"/>
        </w:rPr>
        <w:lastRenderedPageBreak/>
        <w:t>用</w:t>
      </w:r>
      <w:r w:rsidR="004D0DD7">
        <w:rPr>
          <w:rFonts w:eastAsia="楷体" w:hint="eastAsia"/>
          <w:sz w:val="24"/>
          <w:szCs w:val="24"/>
        </w:rPr>
        <w:t>。</w:t>
      </w:r>
    </w:p>
    <w:p w14:paraId="54258DE9" w14:textId="77777777" w:rsidR="00DF7A4D" w:rsidRPr="004D0DD7" w:rsidRDefault="004B2FEA">
      <w:pPr>
        <w:spacing w:line="360" w:lineRule="auto"/>
        <w:ind w:firstLine="420"/>
        <w:rPr>
          <w:rFonts w:eastAsia="楷体"/>
          <w:b/>
          <w:bCs/>
          <w:sz w:val="24"/>
          <w:szCs w:val="24"/>
        </w:rPr>
      </w:pPr>
      <w:r w:rsidRPr="004D0DD7">
        <w:rPr>
          <w:rFonts w:eastAsia="楷体"/>
          <w:b/>
          <w:bCs/>
          <w:sz w:val="24"/>
          <w:szCs w:val="24"/>
        </w:rPr>
        <w:t>(2)</w:t>
      </w:r>
      <w:r w:rsidRPr="004D0DD7">
        <w:rPr>
          <w:rFonts w:eastAsia="楷体"/>
          <w:b/>
          <w:bCs/>
          <w:sz w:val="24"/>
          <w:szCs w:val="24"/>
        </w:rPr>
        <w:t>在相关领域具有前期研究基础</w:t>
      </w:r>
    </w:p>
    <w:p w14:paraId="3FC21696" w14:textId="77777777" w:rsidR="00F776AF" w:rsidRPr="004D0DD7" w:rsidRDefault="004B2FEA">
      <w:pPr>
        <w:spacing w:line="360" w:lineRule="auto"/>
        <w:ind w:firstLine="420"/>
        <w:rPr>
          <w:rFonts w:eastAsia="楷体"/>
          <w:sz w:val="24"/>
          <w:szCs w:val="24"/>
        </w:rPr>
      </w:pPr>
      <w:r w:rsidRPr="004D0DD7">
        <w:rPr>
          <w:rFonts w:eastAsia="楷体"/>
          <w:sz w:val="24"/>
          <w:szCs w:val="24"/>
        </w:rPr>
        <w:t>本项目申请人及项目组成员在面向无线通信系统的</w:t>
      </w:r>
      <w:r w:rsidR="00AB2E07" w:rsidRPr="004D0DD7">
        <w:rPr>
          <w:rFonts w:eastAsia="楷体"/>
          <w:sz w:val="24"/>
          <w:szCs w:val="24"/>
        </w:rPr>
        <w:t>频谱共享共存技术、</w:t>
      </w:r>
      <w:r w:rsidR="00EA3631" w:rsidRPr="004D0DD7">
        <w:rPr>
          <w:rFonts w:eastAsia="楷体"/>
          <w:sz w:val="24"/>
          <w:szCs w:val="24"/>
        </w:rPr>
        <w:t>卫星系统电磁兼容分析、</w:t>
      </w:r>
      <w:r w:rsidR="00AB2E07" w:rsidRPr="004D0DD7">
        <w:rPr>
          <w:rFonts w:eastAsia="楷体"/>
          <w:sz w:val="24"/>
          <w:szCs w:val="24"/>
        </w:rPr>
        <w:t>多</w:t>
      </w:r>
      <w:proofErr w:type="gramStart"/>
      <w:r w:rsidR="00AB2E07" w:rsidRPr="004D0DD7">
        <w:rPr>
          <w:rFonts w:eastAsia="楷体"/>
          <w:sz w:val="24"/>
          <w:szCs w:val="24"/>
        </w:rPr>
        <w:t>源信息</w:t>
      </w:r>
      <w:proofErr w:type="gramEnd"/>
      <w:r w:rsidR="00AB2E07" w:rsidRPr="004D0DD7">
        <w:rPr>
          <w:rFonts w:eastAsia="楷体"/>
          <w:sz w:val="24"/>
          <w:szCs w:val="24"/>
        </w:rPr>
        <w:t>融合</w:t>
      </w:r>
      <w:r w:rsidRPr="004D0DD7">
        <w:rPr>
          <w:rFonts w:eastAsia="楷体"/>
          <w:sz w:val="24"/>
          <w:szCs w:val="24"/>
        </w:rPr>
        <w:t>、</w:t>
      </w:r>
      <w:r w:rsidRPr="004D0DD7">
        <w:rPr>
          <w:rFonts w:eastAsia="楷体"/>
          <w:sz w:val="24"/>
          <w:szCs w:val="24"/>
        </w:rPr>
        <w:t xml:space="preserve"> </w:t>
      </w:r>
      <w:r w:rsidR="00AB2E07" w:rsidRPr="004D0DD7">
        <w:rPr>
          <w:rFonts w:eastAsia="楷体"/>
          <w:sz w:val="24"/>
          <w:szCs w:val="24"/>
        </w:rPr>
        <w:t>统计信号处理</w:t>
      </w:r>
      <w:r w:rsidRPr="004D0DD7">
        <w:rPr>
          <w:rFonts w:eastAsia="楷体"/>
          <w:sz w:val="24"/>
          <w:szCs w:val="24"/>
        </w:rPr>
        <w:t>、</w:t>
      </w:r>
      <w:r w:rsidR="00AB2E07" w:rsidRPr="004D0DD7">
        <w:rPr>
          <w:rFonts w:eastAsia="楷体"/>
          <w:sz w:val="24"/>
          <w:szCs w:val="24"/>
        </w:rPr>
        <w:t>稀疏信号恢复</w:t>
      </w:r>
      <w:r w:rsidRPr="004D0DD7">
        <w:rPr>
          <w:rFonts w:eastAsia="楷体"/>
          <w:sz w:val="24"/>
          <w:szCs w:val="24"/>
        </w:rPr>
        <w:t>等领域有扎实的研究基础和实践经验。</w:t>
      </w:r>
      <w:r w:rsidR="00AB2E07" w:rsidRPr="004D0DD7">
        <w:rPr>
          <w:rFonts w:eastAsia="楷体"/>
          <w:sz w:val="24"/>
          <w:szCs w:val="24"/>
        </w:rPr>
        <w:t>申请人多年来一直从事无线网络中频谱共存共享技术和网络性能</w:t>
      </w:r>
      <w:r w:rsidR="00593848" w:rsidRPr="004D0DD7">
        <w:rPr>
          <w:rFonts w:eastAsia="楷体"/>
          <w:sz w:val="24"/>
          <w:szCs w:val="24"/>
        </w:rPr>
        <w:t>优化配置</w:t>
      </w:r>
      <w:r w:rsidR="00AB2E07" w:rsidRPr="004D0DD7">
        <w:rPr>
          <w:rFonts w:eastAsia="楷体"/>
          <w:sz w:val="24"/>
          <w:szCs w:val="24"/>
        </w:rPr>
        <w:t>研究，熟练掌握了以概率论、图论、最优化理论</w:t>
      </w:r>
      <w:r w:rsidR="00593848" w:rsidRPr="004D0DD7">
        <w:rPr>
          <w:rFonts w:eastAsia="楷体"/>
          <w:sz w:val="24"/>
          <w:szCs w:val="24"/>
        </w:rPr>
        <w:t>、统计信号分析</w:t>
      </w:r>
      <w:r w:rsidR="00AB2E07" w:rsidRPr="004D0DD7">
        <w:rPr>
          <w:rFonts w:eastAsia="楷体"/>
          <w:sz w:val="24"/>
          <w:szCs w:val="24"/>
        </w:rPr>
        <w:t>为数学工具的理论分析方法</w:t>
      </w:r>
      <w:r w:rsidR="00593848" w:rsidRPr="004D0DD7">
        <w:rPr>
          <w:rFonts w:eastAsia="楷体"/>
          <w:sz w:val="24"/>
          <w:szCs w:val="24"/>
        </w:rPr>
        <w:t>。申请人发表在</w:t>
      </w:r>
      <w:r w:rsidR="00593848" w:rsidRPr="004D0DD7">
        <w:rPr>
          <w:rFonts w:eastAsia="楷体"/>
          <w:sz w:val="24"/>
          <w:szCs w:val="24"/>
        </w:rPr>
        <w:t>IEEE Transactions on Communications</w:t>
      </w:r>
      <w:r w:rsidR="00593848" w:rsidRPr="004D0DD7">
        <w:rPr>
          <w:rFonts w:eastAsia="楷体"/>
          <w:sz w:val="24"/>
          <w:szCs w:val="24"/>
        </w:rPr>
        <w:t>上的关于</w:t>
      </w:r>
      <w:r w:rsidR="00593848" w:rsidRPr="004D0DD7">
        <w:rPr>
          <w:rFonts w:eastAsia="楷体"/>
          <w:sz w:val="24"/>
          <w:szCs w:val="24"/>
        </w:rPr>
        <w:t>D2D</w:t>
      </w:r>
      <w:r w:rsidR="00593848" w:rsidRPr="004D0DD7">
        <w:rPr>
          <w:rFonts w:eastAsia="楷体"/>
          <w:sz w:val="24"/>
          <w:szCs w:val="24"/>
        </w:rPr>
        <w:t>（</w:t>
      </w:r>
      <w:r w:rsidR="00593848" w:rsidRPr="004D0DD7">
        <w:rPr>
          <w:rFonts w:eastAsia="楷体"/>
          <w:sz w:val="24"/>
          <w:szCs w:val="24"/>
        </w:rPr>
        <w:t>Device-to-Device</w:t>
      </w:r>
      <w:r w:rsidR="00593848" w:rsidRPr="004D0DD7">
        <w:rPr>
          <w:rFonts w:eastAsia="楷体"/>
          <w:sz w:val="24"/>
          <w:szCs w:val="24"/>
        </w:rPr>
        <w:t>）直通通信与传统蜂窝通信共享频谱资源的研究工作位于此期刊最受欢迎文章</w:t>
      </w:r>
      <w:r w:rsidR="00593848" w:rsidRPr="004D0DD7">
        <w:rPr>
          <w:rFonts w:eastAsia="楷体"/>
          <w:sz w:val="24"/>
          <w:szCs w:val="24"/>
        </w:rPr>
        <w:t>(Top 1 Popular)</w:t>
      </w:r>
      <w:r w:rsidR="00593848" w:rsidRPr="004D0DD7">
        <w:rPr>
          <w:rFonts w:eastAsia="楷体"/>
          <w:sz w:val="24"/>
          <w:szCs w:val="24"/>
        </w:rPr>
        <w:t>达</w:t>
      </w:r>
      <w:r w:rsidR="00593848" w:rsidRPr="004D0DD7">
        <w:rPr>
          <w:rFonts w:eastAsia="楷体"/>
          <w:sz w:val="24"/>
          <w:szCs w:val="24"/>
        </w:rPr>
        <w:t>10</w:t>
      </w:r>
      <w:r w:rsidR="00593848" w:rsidRPr="004D0DD7">
        <w:rPr>
          <w:rFonts w:eastAsia="楷体"/>
          <w:sz w:val="24"/>
          <w:szCs w:val="24"/>
        </w:rPr>
        <w:t>个月，并被时任主编在</w:t>
      </w:r>
      <w:r w:rsidR="00593848" w:rsidRPr="004D0DD7">
        <w:rPr>
          <w:rFonts w:eastAsia="楷体"/>
          <w:sz w:val="24"/>
          <w:szCs w:val="24"/>
        </w:rPr>
        <w:t xml:space="preserve">IEEE </w:t>
      </w:r>
      <w:proofErr w:type="spellStart"/>
      <w:r w:rsidR="00593848" w:rsidRPr="004D0DD7">
        <w:rPr>
          <w:rFonts w:eastAsia="楷体"/>
          <w:sz w:val="24"/>
          <w:szCs w:val="24"/>
        </w:rPr>
        <w:t>ComSoc</w:t>
      </w:r>
      <w:proofErr w:type="spellEnd"/>
      <w:r w:rsidR="00593848" w:rsidRPr="004D0DD7">
        <w:rPr>
          <w:rFonts w:eastAsia="楷体"/>
          <w:sz w:val="24"/>
          <w:szCs w:val="24"/>
        </w:rPr>
        <w:t xml:space="preserve"> Technology News</w:t>
      </w:r>
      <w:r w:rsidR="00593848" w:rsidRPr="004D0DD7">
        <w:rPr>
          <w:rFonts w:eastAsia="楷体"/>
          <w:sz w:val="24"/>
          <w:szCs w:val="24"/>
        </w:rPr>
        <w:t>上推荐</w:t>
      </w:r>
      <w:r w:rsidR="00593848" w:rsidRPr="004D0DD7">
        <w:rPr>
          <w:rFonts w:eastAsia="楷体"/>
          <w:sz w:val="24"/>
          <w:szCs w:val="24"/>
        </w:rPr>
        <w:t xml:space="preserve">, </w:t>
      </w:r>
      <w:r w:rsidR="00593848" w:rsidRPr="004D0DD7">
        <w:rPr>
          <w:rFonts w:eastAsia="楷体"/>
          <w:sz w:val="24"/>
          <w:szCs w:val="24"/>
        </w:rPr>
        <w:t>而且被欧洲</w:t>
      </w:r>
      <w:r w:rsidR="00593848" w:rsidRPr="004D0DD7">
        <w:rPr>
          <w:rFonts w:eastAsia="楷体"/>
          <w:sz w:val="24"/>
          <w:szCs w:val="24"/>
        </w:rPr>
        <w:t>METIS</w:t>
      </w:r>
      <w:r w:rsidR="00593848" w:rsidRPr="004D0DD7">
        <w:rPr>
          <w:rFonts w:eastAsia="楷体"/>
          <w:sz w:val="24"/>
          <w:szCs w:val="24"/>
        </w:rPr>
        <w:t>等</w:t>
      </w:r>
      <w:r w:rsidR="00593848" w:rsidRPr="004D0DD7">
        <w:rPr>
          <w:rFonts w:eastAsia="楷体"/>
          <w:sz w:val="24"/>
          <w:szCs w:val="24"/>
        </w:rPr>
        <w:t>5G</w:t>
      </w:r>
      <w:r w:rsidR="00593848" w:rsidRPr="004D0DD7">
        <w:rPr>
          <w:rFonts w:eastAsia="楷体"/>
          <w:sz w:val="24"/>
          <w:szCs w:val="24"/>
        </w:rPr>
        <w:t>研究计划引用，目前</w:t>
      </w:r>
      <w:proofErr w:type="gramStart"/>
      <w:r w:rsidR="00593848" w:rsidRPr="004D0DD7">
        <w:rPr>
          <w:rFonts w:eastAsia="楷体"/>
          <w:sz w:val="24"/>
          <w:szCs w:val="24"/>
        </w:rPr>
        <w:t>谷歌学术</w:t>
      </w:r>
      <w:proofErr w:type="gramEnd"/>
      <w:r w:rsidR="00593848" w:rsidRPr="004D0DD7">
        <w:rPr>
          <w:rFonts w:eastAsia="楷体"/>
          <w:sz w:val="24"/>
          <w:szCs w:val="24"/>
        </w:rPr>
        <w:t>引用</w:t>
      </w:r>
      <w:r w:rsidR="00593848" w:rsidRPr="004D0DD7">
        <w:rPr>
          <w:rFonts w:eastAsia="楷体"/>
          <w:sz w:val="24"/>
          <w:szCs w:val="24"/>
        </w:rPr>
        <w:t>990</w:t>
      </w:r>
      <w:r w:rsidR="00593848" w:rsidRPr="004D0DD7">
        <w:rPr>
          <w:rFonts w:eastAsia="楷体"/>
          <w:sz w:val="24"/>
          <w:szCs w:val="24"/>
        </w:rPr>
        <w:t>余次。申请人</w:t>
      </w:r>
      <w:r w:rsidR="00EA3631" w:rsidRPr="004D0DD7">
        <w:rPr>
          <w:rFonts w:eastAsia="楷体"/>
          <w:sz w:val="24"/>
          <w:szCs w:val="24"/>
        </w:rPr>
        <w:t>前期</w:t>
      </w:r>
      <w:r w:rsidR="00593848" w:rsidRPr="004D0DD7">
        <w:rPr>
          <w:rFonts w:eastAsia="楷体"/>
          <w:sz w:val="24"/>
          <w:szCs w:val="24"/>
        </w:rPr>
        <w:t>与国家无线电监测中心深圳监测站</w:t>
      </w:r>
      <w:r w:rsidR="00EA3631" w:rsidRPr="004D0DD7">
        <w:rPr>
          <w:rFonts w:eastAsia="楷体"/>
          <w:sz w:val="24"/>
          <w:szCs w:val="24"/>
        </w:rPr>
        <w:t>郝才勇高工等人一起全面、系统总结了卫星信号干扰的来源以及卫星干扰源的定位方法，并基于卫星通信网络，提出了一种空天一体的频谱监测架构，相关研究成果先后发表在</w:t>
      </w:r>
      <w:r w:rsidR="00EA3631" w:rsidRPr="004D0DD7">
        <w:rPr>
          <w:rFonts w:eastAsia="楷体"/>
          <w:sz w:val="24"/>
          <w:szCs w:val="24"/>
        </w:rPr>
        <w:t xml:space="preserve">IEEE Vehicular Technology Magazine </w:t>
      </w:r>
      <w:r w:rsidR="00EA3631" w:rsidRPr="004D0DD7">
        <w:rPr>
          <w:rFonts w:eastAsia="楷体"/>
          <w:sz w:val="24"/>
          <w:szCs w:val="24"/>
        </w:rPr>
        <w:t>和</w:t>
      </w:r>
      <w:r w:rsidR="00EA3631" w:rsidRPr="004D0DD7">
        <w:rPr>
          <w:rFonts w:eastAsia="楷体"/>
          <w:sz w:val="24"/>
          <w:szCs w:val="24"/>
        </w:rPr>
        <w:t xml:space="preserve"> IEEE Network</w:t>
      </w:r>
      <w:r w:rsidR="00EA3631" w:rsidRPr="004D0DD7">
        <w:rPr>
          <w:rFonts w:eastAsia="楷体"/>
          <w:sz w:val="24"/>
          <w:szCs w:val="24"/>
        </w:rPr>
        <w:t>上</w:t>
      </w:r>
      <w:r w:rsidR="00EA3631" w:rsidRPr="004D0DD7">
        <w:rPr>
          <w:rFonts w:eastAsia="楷体"/>
          <w:sz w:val="24"/>
          <w:szCs w:val="24"/>
        </w:rPr>
        <w:t xml:space="preserve"> </w:t>
      </w:r>
      <w:r w:rsidR="00EA3631" w:rsidRPr="004D0DD7">
        <w:rPr>
          <w:rFonts w:eastAsia="楷体"/>
          <w:sz w:val="24"/>
          <w:szCs w:val="24"/>
        </w:rPr>
        <w:t>。</w:t>
      </w:r>
    </w:p>
    <w:p w14:paraId="13E94466" w14:textId="77777777" w:rsidR="004B70A2" w:rsidRPr="004D0DD7" w:rsidRDefault="00EA3631">
      <w:pPr>
        <w:spacing w:line="360" w:lineRule="auto"/>
        <w:ind w:firstLine="420"/>
        <w:rPr>
          <w:rFonts w:eastAsia="楷体"/>
          <w:sz w:val="24"/>
          <w:szCs w:val="24"/>
        </w:rPr>
      </w:pPr>
      <w:r w:rsidRPr="004D0DD7">
        <w:rPr>
          <w:rFonts w:eastAsia="楷体"/>
          <w:sz w:val="24"/>
          <w:szCs w:val="24"/>
        </w:rPr>
        <w:t>申请人已在通信领域主流国际学术期刊和重要国际会议上发表论文</w:t>
      </w:r>
      <w:r w:rsidRPr="004D0DD7">
        <w:rPr>
          <w:rFonts w:eastAsia="楷体"/>
          <w:sz w:val="24"/>
          <w:szCs w:val="24"/>
        </w:rPr>
        <w:t>60</w:t>
      </w:r>
      <w:r w:rsidRPr="004D0DD7">
        <w:rPr>
          <w:rFonts w:eastAsia="楷体"/>
          <w:sz w:val="24"/>
          <w:szCs w:val="24"/>
        </w:rPr>
        <w:t>余篇</w:t>
      </w:r>
      <w:r w:rsidR="00F776AF" w:rsidRPr="004D0DD7">
        <w:rPr>
          <w:rFonts w:eastAsia="楷体"/>
          <w:sz w:val="24"/>
          <w:szCs w:val="24"/>
        </w:rPr>
        <w:t>，其中中科院大类一区</w:t>
      </w:r>
      <w:r w:rsidR="00F776AF" w:rsidRPr="004D0DD7">
        <w:rPr>
          <w:rFonts w:eastAsia="楷体"/>
          <w:sz w:val="24"/>
          <w:szCs w:val="24"/>
        </w:rPr>
        <w:t>SCI</w:t>
      </w:r>
      <w:r w:rsidR="00F776AF" w:rsidRPr="004D0DD7">
        <w:rPr>
          <w:rFonts w:eastAsia="楷体"/>
          <w:sz w:val="24"/>
          <w:szCs w:val="24"/>
        </w:rPr>
        <w:t>论文</w:t>
      </w:r>
      <w:r w:rsidR="006E1FB3" w:rsidRPr="004D0DD7">
        <w:rPr>
          <w:rFonts w:eastAsia="楷体"/>
          <w:sz w:val="24"/>
          <w:szCs w:val="24"/>
        </w:rPr>
        <w:t>16</w:t>
      </w:r>
      <w:r w:rsidR="006E1FB3" w:rsidRPr="004D0DD7">
        <w:rPr>
          <w:rFonts w:eastAsia="楷体"/>
          <w:sz w:val="24"/>
          <w:szCs w:val="24"/>
        </w:rPr>
        <w:t>篇</w:t>
      </w:r>
      <w:r w:rsidR="00F83751" w:rsidRPr="004D0DD7">
        <w:rPr>
          <w:rFonts w:eastAsia="楷体"/>
          <w:sz w:val="24"/>
          <w:szCs w:val="24"/>
        </w:rPr>
        <w:t>、</w:t>
      </w:r>
      <w:r w:rsidR="00F776AF" w:rsidRPr="004D0DD7">
        <w:rPr>
          <w:rFonts w:eastAsia="楷体"/>
          <w:sz w:val="24"/>
          <w:szCs w:val="24"/>
        </w:rPr>
        <w:t>二区论文</w:t>
      </w:r>
      <w:r w:rsidR="006E1FB3" w:rsidRPr="004D0DD7">
        <w:rPr>
          <w:rFonts w:eastAsia="楷体"/>
          <w:sz w:val="24"/>
          <w:szCs w:val="24"/>
        </w:rPr>
        <w:t>17</w:t>
      </w:r>
      <w:r w:rsidR="006E1FB3" w:rsidRPr="004D0DD7">
        <w:rPr>
          <w:rFonts w:eastAsia="楷体"/>
          <w:sz w:val="24"/>
          <w:szCs w:val="24"/>
        </w:rPr>
        <w:t>篇、中国通信学会</w:t>
      </w:r>
      <w:r w:rsidR="006E1FB3" w:rsidRPr="004D0DD7">
        <w:rPr>
          <w:rFonts w:eastAsia="楷体"/>
          <w:sz w:val="24"/>
          <w:szCs w:val="24"/>
        </w:rPr>
        <w:t>T1</w:t>
      </w:r>
      <w:r w:rsidR="006E1FB3" w:rsidRPr="004D0DD7">
        <w:rPr>
          <w:rFonts w:eastAsia="楷体"/>
          <w:sz w:val="24"/>
          <w:szCs w:val="24"/>
        </w:rPr>
        <w:t>期刊</w:t>
      </w:r>
      <w:r w:rsidR="006E1FB3" w:rsidRPr="004D0DD7">
        <w:rPr>
          <w:rFonts w:eastAsia="楷体"/>
          <w:sz w:val="24"/>
          <w:szCs w:val="24"/>
        </w:rPr>
        <w:t>2</w:t>
      </w:r>
      <w:r w:rsidR="006E1FB3" w:rsidRPr="004D0DD7">
        <w:rPr>
          <w:rFonts w:eastAsia="楷体"/>
          <w:sz w:val="24"/>
          <w:szCs w:val="24"/>
        </w:rPr>
        <w:t>篇</w:t>
      </w:r>
      <w:r w:rsidR="00F776AF" w:rsidRPr="004D0DD7">
        <w:rPr>
          <w:rFonts w:eastAsia="楷体"/>
          <w:sz w:val="24"/>
          <w:szCs w:val="24"/>
        </w:rPr>
        <w:t>，包括</w:t>
      </w:r>
      <w:r w:rsidR="00F776AF" w:rsidRPr="004D0DD7">
        <w:rPr>
          <w:rFonts w:eastAsia="楷体"/>
          <w:sz w:val="24"/>
          <w:szCs w:val="24"/>
        </w:rPr>
        <w:t>3</w:t>
      </w:r>
      <w:r w:rsidR="00F776AF" w:rsidRPr="004D0DD7">
        <w:rPr>
          <w:rFonts w:eastAsia="楷体"/>
          <w:sz w:val="24"/>
          <w:szCs w:val="24"/>
        </w:rPr>
        <w:t>篇第一作者</w:t>
      </w:r>
      <w:r w:rsidR="00F776AF" w:rsidRPr="004D0DD7">
        <w:rPr>
          <w:rFonts w:eastAsia="楷体"/>
          <w:sz w:val="24"/>
          <w:szCs w:val="24"/>
        </w:rPr>
        <w:t>ESI</w:t>
      </w:r>
      <w:r w:rsidR="00F776AF" w:rsidRPr="004D0DD7">
        <w:rPr>
          <w:rFonts w:eastAsia="楷体"/>
          <w:sz w:val="24"/>
          <w:szCs w:val="24"/>
        </w:rPr>
        <w:t>高被引论文（单篇</w:t>
      </w:r>
      <w:proofErr w:type="gramStart"/>
      <w:r w:rsidR="00F776AF" w:rsidRPr="004D0DD7">
        <w:rPr>
          <w:rFonts w:eastAsia="楷体"/>
          <w:sz w:val="24"/>
          <w:szCs w:val="24"/>
        </w:rPr>
        <w:t>谷歌学术</w:t>
      </w:r>
      <w:proofErr w:type="gramEnd"/>
      <w:r w:rsidR="00F776AF" w:rsidRPr="004D0DD7">
        <w:rPr>
          <w:rFonts w:eastAsia="楷体"/>
          <w:sz w:val="24"/>
          <w:szCs w:val="24"/>
        </w:rPr>
        <w:t>引用分别为：</w:t>
      </w:r>
      <w:r w:rsidR="00F83751" w:rsidRPr="004D0DD7">
        <w:rPr>
          <w:rFonts w:eastAsia="楷体"/>
          <w:sz w:val="24"/>
          <w:szCs w:val="24"/>
        </w:rPr>
        <w:t>1142</w:t>
      </w:r>
      <w:r w:rsidR="00F83751" w:rsidRPr="004D0DD7">
        <w:rPr>
          <w:rFonts w:eastAsia="楷体"/>
          <w:sz w:val="24"/>
          <w:szCs w:val="24"/>
        </w:rPr>
        <w:t>、</w:t>
      </w:r>
      <w:r w:rsidR="00F83751" w:rsidRPr="004D0DD7">
        <w:rPr>
          <w:rFonts w:eastAsia="楷体"/>
          <w:sz w:val="24"/>
          <w:szCs w:val="24"/>
        </w:rPr>
        <w:t>992</w:t>
      </w:r>
      <w:r w:rsidR="00F83751" w:rsidRPr="004D0DD7">
        <w:rPr>
          <w:rFonts w:eastAsia="楷体"/>
          <w:sz w:val="24"/>
          <w:szCs w:val="24"/>
        </w:rPr>
        <w:t>和</w:t>
      </w:r>
      <w:r w:rsidR="00F83751" w:rsidRPr="004D0DD7">
        <w:rPr>
          <w:rFonts w:eastAsia="楷体"/>
          <w:sz w:val="24"/>
          <w:szCs w:val="24"/>
        </w:rPr>
        <w:t>443</w:t>
      </w:r>
      <w:r w:rsidR="00F83751" w:rsidRPr="004D0DD7">
        <w:rPr>
          <w:rFonts w:eastAsia="楷体"/>
          <w:sz w:val="24"/>
          <w:szCs w:val="24"/>
        </w:rPr>
        <w:t>次</w:t>
      </w:r>
      <w:r w:rsidR="00F776AF" w:rsidRPr="004D0DD7">
        <w:rPr>
          <w:rFonts w:eastAsia="楷体"/>
          <w:sz w:val="24"/>
          <w:szCs w:val="24"/>
        </w:rPr>
        <w:t>）</w:t>
      </w:r>
      <w:r w:rsidR="006E1FB3" w:rsidRPr="004D0DD7">
        <w:rPr>
          <w:rFonts w:eastAsia="楷体"/>
          <w:sz w:val="24"/>
          <w:szCs w:val="24"/>
        </w:rPr>
        <w:t>。目前</w:t>
      </w:r>
      <w:proofErr w:type="gramStart"/>
      <w:r w:rsidR="006E1FB3" w:rsidRPr="004D0DD7">
        <w:rPr>
          <w:rFonts w:eastAsia="楷体"/>
          <w:sz w:val="24"/>
          <w:szCs w:val="24"/>
        </w:rPr>
        <w:t>谷歌学术</w:t>
      </w:r>
      <w:proofErr w:type="gramEnd"/>
      <w:r w:rsidR="006E1FB3" w:rsidRPr="004D0DD7">
        <w:rPr>
          <w:rFonts w:eastAsia="楷体"/>
          <w:sz w:val="24"/>
          <w:szCs w:val="24"/>
        </w:rPr>
        <w:t>引用</w:t>
      </w:r>
      <w:r w:rsidR="006E1FB3" w:rsidRPr="004D0DD7">
        <w:rPr>
          <w:rFonts w:eastAsia="楷体"/>
          <w:sz w:val="24"/>
          <w:szCs w:val="24"/>
        </w:rPr>
        <w:t>4300</w:t>
      </w:r>
      <w:r w:rsidR="006E1FB3" w:rsidRPr="004D0DD7">
        <w:rPr>
          <w:rFonts w:eastAsia="楷体"/>
          <w:sz w:val="24"/>
          <w:szCs w:val="24"/>
        </w:rPr>
        <w:t>余次，担任</w:t>
      </w:r>
      <w:r w:rsidR="006E1FB3" w:rsidRPr="004D0DD7">
        <w:rPr>
          <w:rFonts w:eastAsia="楷体"/>
          <w:sz w:val="24"/>
          <w:szCs w:val="24"/>
        </w:rPr>
        <w:t>IEEE Communications Letters</w:t>
      </w:r>
      <w:r w:rsidR="006E1FB3" w:rsidRPr="004D0DD7">
        <w:rPr>
          <w:rFonts w:eastAsia="楷体"/>
          <w:sz w:val="24"/>
          <w:szCs w:val="24"/>
        </w:rPr>
        <w:t>、</w:t>
      </w:r>
      <w:r w:rsidR="006E1FB3" w:rsidRPr="004D0DD7">
        <w:rPr>
          <w:rFonts w:eastAsia="楷体"/>
          <w:sz w:val="24"/>
          <w:szCs w:val="24"/>
        </w:rPr>
        <w:t>Digital Communications and Networks</w:t>
      </w:r>
      <w:r w:rsidR="006E1FB3" w:rsidRPr="004D0DD7">
        <w:rPr>
          <w:rFonts w:eastAsia="楷体"/>
          <w:sz w:val="24"/>
          <w:szCs w:val="24"/>
        </w:rPr>
        <w:t>、</w:t>
      </w:r>
      <w:r w:rsidR="006E1FB3" w:rsidRPr="004D0DD7">
        <w:rPr>
          <w:rFonts w:eastAsia="楷体"/>
          <w:sz w:val="24"/>
          <w:szCs w:val="24"/>
        </w:rPr>
        <w:t>ICT Express</w:t>
      </w:r>
      <w:r w:rsidR="006E1FB3" w:rsidRPr="004D0DD7">
        <w:rPr>
          <w:rFonts w:eastAsia="楷体"/>
          <w:sz w:val="24"/>
          <w:szCs w:val="24"/>
        </w:rPr>
        <w:t>等</w:t>
      </w:r>
      <w:r w:rsidR="009902AC" w:rsidRPr="004D0DD7">
        <w:rPr>
          <w:rFonts w:eastAsia="楷体"/>
          <w:sz w:val="24"/>
          <w:szCs w:val="24"/>
        </w:rPr>
        <w:t>多个</w:t>
      </w:r>
      <w:r w:rsidR="006E1FB3" w:rsidRPr="004D0DD7">
        <w:rPr>
          <w:rFonts w:eastAsia="楷体"/>
          <w:sz w:val="24"/>
          <w:szCs w:val="24"/>
        </w:rPr>
        <w:t>期刊的副编辑（</w:t>
      </w:r>
      <w:r w:rsidR="006E1FB3" w:rsidRPr="004D0DD7">
        <w:rPr>
          <w:rFonts w:eastAsia="楷体"/>
          <w:sz w:val="24"/>
          <w:szCs w:val="24"/>
        </w:rPr>
        <w:t>Associate Editor</w:t>
      </w:r>
      <w:r w:rsidR="006E1FB3" w:rsidRPr="004D0DD7">
        <w:rPr>
          <w:rFonts w:eastAsia="楷体"/>
          <w:sz w:val="24"/>
          <w:szCs w:val="24"/>
        </w:rPr>
        <w:t>）</w:t>
      </w:r>
      <w:r w:rsidR="009902AC" w:rsidRPr="004D0DD7">
        <w:rPr>
          <w:rFonts w:eastAsia="楷体"/>
          <w:sz w:val="24"/>
          <w:szCs w:val="24"/>
        </w:rPr>
        <w:t>。</w:t>
      </w:r>
      <w:r w:rsidR="006E1FB3" w:rsidRPr="004D0DD7">
        <w:rPr>
          <w:rFonts w:eastAsia="楷体"/>
          <w:sz w:val="24"/>
          <w:szCs w:val="24"/>
        </w:rPr>
        <w:t>2021</w:t>
      </w:r>
      <w:r w:rsidR="006E1FB3" w:rsidRPr="004D0DD7">
        <w:rPr>
          <w:rFonts w:eastAsia="楷体"/>
          <w:sz w:val="24"/>
          <w:szCs w:val="24"/>
        </w:rPr>
        <w:t>、</w:t>
      </w:r>
      <w:r w:rsidR="006E1FB3" w:rsidRPr="004D0DD7">
        <w:rPr>
          <w:rFonts w:eastAsia="楷体"/>
          <w:sz w:val="24"/>
          <w:szCs w:val="24"/>
        </w:rPr>
        <w:t>2022</w:t>
      </w:r>
      <w:r w:rsidR="006E1FB3" w:rsidRPr="004D0DD7">
        <w:rPr>
          <w:rFonts w:eastAsia="楷体"/>
          <w:sz w:val="24"/>
          <w:szCs w:val="24"/>
        </w:rPr>
        <w:t>入选</w:t>
      </w:r>
      <w:proofErr w:type="gramStart"/>
      <w:r w:rsidR="006E1FB3" w:rsidRPr="004D0DD7">
        <w:rPr>
          <w:rFonts w:eastAsia="楷体"/>
          <w:sz w:val="24"/>
          <w:szCs w:val="24"/>
        </w:rPr>
        <w:t>爱思唯尔</w:t>
      </w:r>
      <w:proofErr w:type="gramEnd"/>
      <w:r w:rsidR="006E1FB3" w:rsidRPr="004D0DD7">
        <w:rPr>
          <w:rFonts w:eastAsia="楷体"/>
          <w:sz w:val="24"/>
          <w:szCs w:val="24"/>
        </w:rPr>
        <w:t>中国高被引学者</w:t>
      </w:r>
      <w:r w:rsidR="006E1FB3" w:rsidRPr="004D0DD7">
        <w:rPr>
          <w:rFonts w:eastAsia="楷体"/>
          <w:sz w:val="24"/>
          <w:szCs w:val="24"/>
        </w:rPr>
        <w:t>, 2022</w:t>
      </w:r>
      <w:r w:rsidR="006E1FB3" w:rsidRPr="004D0DD7">
        <w:rPr>
          <w:rFonts w:eastAsia="楷体"/>
          <w:sz w:val="24"/>
          <w:szCs w:val="24"/>
        </w:rPr>
        <w:t>入选全球前</w:t>
      </w:r>
      <w:r w:rsidR="006E1FB3" w:rsidRPr="004D0DD7">
        <w:rPr>
          <w:rFonts w:eastAsia="楷体"/>
          <w:sz w:val="24"/>
          <w:szCs w:val="24"/>
        </w:rPr>
        <w:t>2%</w:t>
      </w:r>
      <w:r w:rsidR="006E1FB3" w:rsidRPr="004D0DD7">
        <w:rPr>
          <w:rFonts w:eastAsia="楷体"/>
          <w:sz w:val="24"/>
          <w:szCs w:val="24"/>
        </w:rPr>
        <w:t>顶尖科学家</w:t>
      </w:r>
      <w:r w:rsidR="009902AC" w:rsidRPr="004D0DD7">
        <w:rPr>
          <w:rFonts w:eastAsia="楷体"/>
          <w:sz w:val="24"/>
          <w:szCs w:val="24"/>
        </w:rPr>
        <w:t>，</w:t>
      </w:r>
      <w:r w:rsidR="006E1FB3" w:rsidRPr="004D0DD7">
        <w:rPr>
          <w:rFonts w:eastAsia="楷体"/>
          <w:sz w:val="24"/>
          <w:szCs w:val="24"/>
        </w:rPr>
        <w:t>博士论文</w:t>
      </w:r>
      <w:r w:rsidR="009902AC" w:rsidRPr="004D0DD7">
        <w:rPr>
          <w:rFonts w:eastAsia="楷体"/>
          <w:sz w:val="24"/>
          <w:szCs w:val="24"/>
        </w:rPr>
        <w:t>曾</w:t>
      </w:r>
      <w:r w:rsidR="006E1FB3" w:rsidRPr="004D0DD7">
        <w:rPr>
          <w:rFonts w:eastAsia="楷体"/>
          <w:sz w:val="24"/>
          <w:szCs w:val="24"/>
        </w:rPr>
        <w:t>获评中国电子学会首届（</w:t>
      </w:r>
      <w:r w:rsidR="006E1FB3" w:rsidRPr="004D0DD7">
        <w:rPr>
          <w:rFonts w:eastAsia="楷体"/>
          <w:sz w:val="24"/>
          <w:szCs w:val="24"/>
        </w:rPr>
        <w:t>2016</w:t>
      </w:r>
      <w:r w:rsidR="006E1FB3" w:rsidRPr="004D0DD7">
        <w:rPr>
          <w:rFonts w:eastAsia="楷体"/>
          <w:sz w:val="24"/>
          <w:szCs w:val="24"/>
        </w:rPr>
        <w:t>）优秀博士学位论文。入选中国科协第四届青年人才托举工程、广东省珠江人才计划青年拔尖人才，获得</w:t>
      </w:r>
      <w:r w:rsidR="006E1FB3" w:rsidRPr="004D0DD7">
        <w:rPr>
          <w:rFonts w:eastAsia="楷体"/>
          <w:sz w:val="24"/>
          <w:szCs w:val="24"/>
        </w:rPr>
        <w:t>2020</w:t>
      </w:r>
      <w:r w:rsidR="006E1FB3" w:rsidRPr="004D0DD7">
        <w:rPr>
          <w:rFonts w:eastAsia="楷体"/>
          <w:sz w:val="24"/>
          <w:szCs w:val="24"/>
        </w:rPr>
        <w:t>年</w:t>
      </w:r>
      <w:r w:rsidR="006E1FB3" w:rsidRPr="004D0DD7">
        <w:rPr>
          <w:rFonts w:eastAsia="楷体"/>
          <w:sz w:val="24"/>
          <w:szCs w:val="24"/>
        </w:rPr>
        <w:t>CCF-</w:t>
      </w:r>
      <w:proofErr w:type="gramStart"/>
      <w:r w:rsidR="006E1FB3" w:rsidRPr="004D0DD7">
        <w:rPr>
          <w:rFonts w:eastAsia="楷体"/>
          <w:sz w:val="24"/>
          <w:szCs w:val="24"/>
        </w:rPr>
        <w:t>腾讯犀牛</w:t>
      </w:r>
      <w:proofErr w:type="gramEnd"/>
      <w:r w:rsidR="006E1FB3" w:rsidRPr="004D0DD7">
        <w:rPr>
          <w:rFonts w:eastAsia="楷体"/>
          <w:sz w:val="24"/>
          <w:szCs w:val="24"/>
        </w:rPr>
        <w:t>鸟创意基金</w:t>
      </w:r>
      <w:r w:rsidR="009902AC" w:rsidRPr="004D0DD7">
        <w:rPr>
          <w:rFonts w:eastAsia="楷体"/>
          <w:sz w:val="24"/>
          <w:szCs w:val="24"/>
        </w:rPr>
        <w:t>、</w:t>
      </w:r>
      <w:r w:rsidR="006E1FB3" w:rsidRPr="004D0DD7">
        <w:rPr>
          <w:rFonts w:eastAsia="楷体"/>
          <w:sz w:val="24"/>
          <w:szCs w:val="24"/>
        </w:rPr>
        <w:t>COMCOMAP 2021 Best Paper Award</w:t>
      </w:r>
      <w:r w:rsidR="006E1FB3" w:rsidRPr="004D0DD7">
        <w:rPr>
          <w:rFonts w:eastAsia="楷体"/>
          <w:sz w:val="24"/>
          <w:szCs w:val="24"/>
        </w:rPr>
        <w:t>等学术奖励。</w:t>
      </w:r>
      <w:r w:rsidRPr="004D0DD7">
        <w:rPr>
          <w:rFonts w:eastAsia="楷体"/>
          <w:sz w:val="24"/>
          <w:szCs w:val="24"/>
        </w:rPr>
        <w:t>这些研究成果是本项</w:t>
      </w:r>
      <w:del w:id="30" w:author="*   ..   *" w:date="2022-12-15T23:37:00Z">
        <w:r w:rsidRPr="004D0DD7">
          <w:rPr>
            <w:rFonts w:eastAsia="楷体"/>
            <w:sz w:val="24"/>
            <w:szCs w:val="24"/>
          </w:rPr>
          <w:delText xml:space="preserve"> </w:delText>
        </w:r>
      </w:del>
      <w:proofErr w:type="gramStart"/>
      <w:r w:rsidRPr="004D0DD7">
        <w:rPr>
          <w:rFonts w:eastAsia="楷体"/>
          <w:sz w:val="24"/>
          <w:szCs w:val="24"/>
        </w:rPr>
        <w:t>目研究</w:t>
      </w:r>
      <w:proofErr w:type="gramEnd"/>
      <w:r w:rsidRPr="004D0DD7">
        <w:rPr>
          <w:rFonts w:eastAsia="楷体"/>
          <w:sz w:val="24"/>
          <w:szCs w:val="24"/>
        </w:rPr>
        <w:t>工作的起点，也是本项目研究方向正确和方案可行的保证。</w:t>
      </w:r>
      <w:r w:rsidR="002F1CDD" w:rsidRPr="004D0DD7">
        <w:rPr>
          <w:rFonts w:eastAsia="楷体"/>
          <w:sz w:val="24"/>
          <w:szCs w:val="24"/>
        </w:rPr>
        <w:t>此</w:t>
      </w:r>
      <w:r w:rsidR="006E1FB3" w:rsidRPr="004D0DD7">
        <w:rPr>
          <w:rFonts w:eastAsia="楷体"/>
          <w:sz w:val="24"/>
          <w:szCs w:val="24"/>
        </w:rPr>
        <w:t>外</w:t>
      </w:r>
      <w:r w:rsidR="002F1CDD" w:rsidRPr="004D0DD7">
        <w:rPr>
          <w:rFonts w:eastAsia="楷体"/>
          <w:sz w:val="24"/>
          <w:szCs w:val="24"/>
        </w:rPr>
        <w:t>，申请人主持了包括科技</w:t>
      </w:r>
      <w:proofErr w:type="gramStart"/>
      <w:r w:rsidR="002F1CDD" w:rsidRPr="004D0DD7">
        <w:rPr>
          <w:rFonts w:eastAsia="楷体"/>
          <w:sz w:val="24"/>
          <w:szCs w:val="24"/>
        </w:rPr>
        <w:t>部国家</w:t>
      </w:r>
      <w:proofErr w:type="gramEnd"/>
      <w:r w:rsidR="002F1CDD" w:rsidRPr="004D0DD7">
        <w:rPr>
          <w:rFonts w:eastAsia="楷体"/>
          <w:sz w:val="24"/>
          <w:szCs w:val="24"/>
        </w:rPr>
        <w:t>重点研发计划项目</w:t>
      </w:r>
      <w:r w:rsidR="002F1CDD" w:rsidRPr="004D0DD7">
        <w:rPr>
          <w:rFonts w:eastAsia="楷体"/>
          <w:sz w:val="24"/>
          <w:szCs w:val="24"/>
        </w:rPr>
        <w:t>: “6G</w:t>
      </w:r>
      <w:r w:rsidR="002F1CDD" w:rsidRPr="004D0DD7">
        <w:rPr>
          <w:rFonts w:eastAsia="楷体"/>
          <w:sz w:val="24"/>
          <w:szCs w:val="24"/>
        </w:rPr>
        <w:t>频谱共享共存技术</w:t>
      </w:r>
      <w:r w:rsidR="002F1CDD" w:rsidRPr="004D0DD7">
        <w:rPr>
          <w:rFonts w:eastAsia="楷体"/>
          <w:sz w:val="24"/>
          <w:szCs w:val="24"/>
        </w:rPr>
        <w:t>”</w:t>
      </w:r>
      <w:r w:rsidR="002F1CDD" w:rsidRPr="004D0DD7">
        <w:rPr>
          <w:rFonts w:eastAsia="楷体"/>
          <w:sz w:val="24"/>
          <w:szCs w:val="24"/>
        </w:rPr>
        <w:t>子课题、普天信息技术有限公司：</w:t>
      </w:r>
      <w:r w:rsidR="002F1CDD" w:rsidRPr="004D0DD7">
        <w:rPr>
          <w:rFonts w:ascii="楷体" w:eastAsia="楷体" w:hAnsi="楷体"/>
          <w:sz w:val="24"/>
          <w:szCs w:val="24"/>
        </w:rPr>
        <w:t>“</w:t>
      </w:r>
      <w:r w:rsidR="002F1CDD" w:rsidRPr="004D0DD7">
        <w:rPr>
          <w:rFonts w:eastAsia="楷体"/>
          <w:sz w:val="24"/>
          <w:szCs w:val="24"/>
        </w:rPr>
        <w:t>面向</w:t>
      </w:r>
      <w:r w:rsidR="002F1CDD" w:rsidRPr="004D0DD7">
        <w:rPr>
          <w:rFonts w:eastAsia="楷体"/>
          <w:sz w:val="24"/>
          <w:szCs w:val="24"/>
        </w:rPr>
        <w:t>WRC-19</w:t>
      </w:r>
      <w:r w:rsidR="002F1CDD" w:rsidRPr="004D0DD7">
        <w:rPr>
          <w:rFonts w:eastAsia="楷体"/>
          <w:sz w:val="24"/>
          <w:szCs w:val="24"/>
        </w:rPr>
        <w:t>的</w:t>
      </w:r>
      <w:r w:rsidR="002F1CDD" w:rsidRPr="004D0DD7">
        <w:rPr>
          <w:rFonts w:eastAsia="楷体"/>
          <w:sz w:val="24"/>
          <w:szCs w:val="24"/>
        </w:rPr>
        <w:t>5G</w:t>
      </w:r>
      <w:r w:rsidR="002F1CDD" w:rsidRPr="004D0DD7">
        <w:rPr>
          <w:rFonts w:eastAsia="楷体"/>
          <w:sz w:val="24"/>
          <w:szCs w:val="24"/>
        </w:rPr>
        <w:t>重点频谱利用技术研究验证</w:t>
      </w:r>
      <w:r w:rsidR="002F1CDD" w:rsidRPr="004D0DD7">
        <w:rPr>
          <w:rFonts w:ascii="楷体" w:eastAsia="楷体" w:hAnsi="楷体"/>
          <w:sz w:val="24"/>
          <w:szCs w:val="24"/>
        </w:rPr>
        <w:t>”</w:t>
      </w:r>
      <w:r w:rsidR="002F1CDD" w:rsidRPr="004D0DD7">
        <w:rPr>
          <w:rFonts w:eastAsia="楷体"/>
          <w:sz w:val="24"/>
          <w:szCs w:val="24"/>
        </w:rPr>
        <w:t>等多项课题，对频谱感知架构、频谱干扰分析、频谱共享共存机制有着较为全面深入的</w:t>
      </w:r>
      <w:r w:rsidR="006E1FB3" w:rsidRPr="004D0DD7">
        <w:rPr>
          <w:rFonts w:eastAsia="楷体"/>
          <w:sz w:val="24"/>
          <w:szCs w:val="24"/>
        </w:rPr>
        <w:t>调研和了解</w:t>
      </w:r>
      <w:r w:rsidR="002F1CDD" w:rsidRPr="004D0DD7">
        <w:rPr>
          <w:rFonts w:eastAsia="楷体"/>
          <w:sz w:val="24"/>
          <w:szCs w:val="24"/>
        </w:rPr>
        <w:t>，项目经验比较丰富，这为本项目的顺利执行提供了良好的基础。</w:t>
      </w:r>
    </w:p>
    <w:p w14:paraId="76F1B09A" w14:textId="77777777" w:rsidR="004F6F52" w:rsidRPr="004D0DD7" w:rsidRDefault="004F6F52" w:rsidP="004F6F52">
      <w:pPr>
        <w:snapToGrid w:val="0"/>
        <w:spacing w:line="400" w:lineRule="exact"/>
        <w:ind w:firstLineChars="196" w:firstLine="470"/>
        <w:rPr>
          <w:rFonts w:eastAsia="楷体"/>
          <w:sz w:val="24"/>
          <w:szCs w:val="24"/>
        </w:rPr>
      </w:pPr>
      <w:r w:rsidRPr="004D0DD7">
        <w:rPr>
          <w:rFonts w:eastAsia="楷体"/>
          <w:sz w:val="24"/>
          <w:szCs w:val="24"/>
        </w:rPr>
        <w:t>项目核心成员刘宗香教授就职于深圳大学信息工程学院</w:t>
      </w:r>
      <w:r w:rsidRPr="004D0DD7">
        <w:rPr>
          <w:rFonts w:eastAsia="楷体"/>
          <w:sz w:val="24"/>
          <w:szCs w:val="24"/>
        </w:rPr>
        <w:t>ATR</w:t>
      </w:r>
      <w:r w:rsidRPr="004D0DD7">
        <w:rPr>
          <w:rFonts w:eastAsia="楷体"/>
          <w:sz w:val="24"/>
          <w:szCs w:val="24"/>
        </w:rPr>
        <w:t>国防科技重点实</w:t>
      </w:r>
      <w:r w:rsidRPr="004D0DD7">
        <w:rPr>
          <w:rFonts w:eastAsia="楷体"/>
          <w:sz w:val="24"/>
          <w:szCs w:val="24"/>
        </w:rPr>
        <w:lastRenderedPageBreak/>
        <w:t>验室，长期从事目标跟踪、多</w:t>
      </w:r>
      <w:proofErr w:type="gramStart"/>
      <w:r w:rsidRPr="004D0DD7">
        <w:rPr>
          <w:rFonts w:eastAsia="楷体"/>
          <w:sz w:val="24"/>
          <w:szCs w:val="24"/>
        </w:rPr>
        <w:t>源信息</w:t>
      </w:r>
      <w:proofErr w:type="gramEnd"/>
      <w:r w:rsidRPr="004D0DD7">
        <w:rPr>
          <w:rFonts w:eastAsia="楷体"/>
          <w:sz w:val="24"/>
          <w:szCs w:val="24"/>
        </w:rPr>
        <w:t>融合、对空侦察等研究工作，先后参加了《防空兵群团作战指挥训练模拟系统》、《防空兵分队作战指挥训练模拟系统》、《省域对空侦察预警网络系统》、《</w:t>
      </w:r>
      <w:r w:rsidRPr="004D0DD7">
        <w:rPr>
          <w:rFonts w:eastAsia="楷体"/>
          <w:sz w:val="24"/>
          <w:szCs w:val="24"/>
        </w:rPr>
        <w:t>XXXX</w:t>
      </w:r>
      <w:r w:rsidRPr="004D0DD7">
        <w:rPr>
          <w:rFonts w:eastAsia="楷体"/>
          <w:sz w:val="24"/>
          <w:szCs w:val="24"/>
        </w:rPr>
        <w:t>多传感器组网系统》、《</w:t>
      </w:r>
      <w:r w:rsidRPr="004D0DD7">
        <w:rPr>
          <w:rFonts w:eastAsia="楷体"/>
          <w:sz w:val="24"/>
          <w:szCs w:val="24"/>
        </w:rPr>
        <w:t>XXXX</w:t>
      </w:r>
      <w:r w:rsidRPr="004D0DD7">
        <w:rPr>
          <w:rFonts w:eastAsia="楷体"/>
          <w:sz w:val="24"/>
          <w:szCs w:val="24"/>
        </w:rPr>
        <w:t>多源信息综合应用系统》等</w:t>
      </w:r>
      <w:r w:rsidRPr="004D0DD7">
        <w:rPr>
          <w:rFonts w:eastAsia="楷体"/>
          <w:sz w:val="24"/>
          <w:szCs w:val="24"/>
        </w:rPr>
        <w:t>10</w:t>
      </w:r>
      <w:r w:rsidRPr="004D0DD7">
        <w:rPr>
          <w:rFonts w:eastAsia="楷体"/>
          <w:sz w:val="24"/>
          <w:szCs w:val="24"/>
        </w:rPr>
        <w:t>多个科研项目，获省部级科技进步一等奖</w:t>
      </w:r>
      <w:r w:rsidRPr="004D0DD7">
        <w:rPr>
          <w:rFonts w:eastAsia="楷体"/>
          <w:sz w:val="24"/>
          <w:szCs w:val="24"/>
        </w:rPr>
        <w:t>2</w:t>
      </w:r>
      <w:r w:rsidRPr="004D0DD7">
        <w:rPr>
          <w:rFonts w:eastAsia="楷体"/>
          <w:sz w:val="24"/>
          <w:szCs w:val="24"/>
        </w:rPr>
        <w:t>项、军队科技进步二等奖</w:t>
      </w:r>
      <w:r w:rsidRPr="004D0DD7">
        <w:rPr>
          <w:rFonts w:eastAsia="楷体"/>
          <w:sz w:val="24"/>
          <w:szCs w:val="24"/>
        </w:rPr>
        <w:t>1</w:t>
      </w:r>
      <w:r w:rsidRPr="004D0DD7">
        <w:rPr>
          <w:rFonts w:eastAsia="楷体"/>
          <w:sz w:val="24"/>
          <w:szCs w:val="24"/>
        </w:rPr>
        <w:t>项、军队科技进步三等奖</w:t>
      </w:r>
      <w:r w:rsidRPr="004D0DD7">
        <w:rPr>
          <w:rFonts w:eastAsia="楷体"/>
          <w:sz w:val="24"/>
          <w:szCs w:val="24"/>
        </w:rPr>
        <w:t>8</w:t>
      </w:r>
      <w:r w:rsidRPr="004D0DD7">
        <w:rPr>
          <w:rFonts w:eastAsia="楷体"/>
          <w:sz w:val="24"/>
          <w:szCs w:val="24"/>
        </w:rPr>
        <w:t>项，发表论文</w:t>
      </w:r>
      <w:r w:rsidRPr="004D0DD7">
        <w:rPr>
          <w:rFonts w:eastAsia="楷体"/>
          <w:sz w:val="24"/>
          <w:szCs w:val="24"/>
        </w:rPr>
        <w:t>60</w:t>
      </w:r>
      <w:r w:rsidRPr="004D0DD7">
        <w:rPr>
          <w:rFonts w:eastAsia="楷体"/>
          <w:sz w:val="24"/>
          <w:szCs w:val="24"/>
        </w:rPr>
        <w:t>余篇，兼任中国信息融合分会委员。刘宗香教授对频谱感知与挖掘、海量多源异构信息处理有多年研究经验，为本项目核心关键问题的顺利解决提供了有力支持。</w:t>
      </w:r>
    </w:p>
    <w:p w14:paraId="311102F3" w14:textId="77777777" w:rsidR="004F6F52" w:rsidRPr="004D0DD7" w:rsidRDefault="004F6F52" w:rsidP="004F6F52">
      <w:pPr>
        <w:snapToGrid w:val="0"/>
        <w:spacing w:line="400" w:lineRule="exact"/>
        <w:ind w:firstLineChars="196" w:firstLine="470"/>
        <w:rPr>
          <w:rFonts w:eastAsia="楷体"/>
          <w:sz w:val="24"/>
          <w:szCs w:val="24"/>
        </w:rPr>
      </w:pPr>
      <w:r w:rsidRPr="004D0DD7">
        <w:rPr>
          <w:rFonts w:eastAsia="楷体"/>
          <w:sz w:val="24"/>
          <w:szCs w:val="24"/>
        </w:rPr>
        <w:t>项目核心成员周振华博士长期从事统计信号处理与最优化理论在频谱分析、无线通信、语音信号处理等方面应用研究工作。周振华博士在前期开展的脉冲噪声环境下信号建模工作中，建立了一套成熟的基于稀疏贝叶斯学习（</w:t>
      </w:r>
      <w:r w:rsidRPr="004D0DD7">
        <w:rPr>
          <w:rFonts w:eastAsia="楷体"/>
          <w:sz w:val="24"/>
          <w:szCs w:val="24"/>
        </w:rPr>
        <w:t>Sparse Bayesian Learning, SBL</w:t>
      </w:r>
      <w:r w:rsidRPr="004D0DD7">
        <w:rPr>
          <w:rFonts w:eastAsia="楷体"/>
          <w:sz w:val="24"/>
          <w:szCs w:val="24"/>
        </w:rPr>
        <w:t>）的稀疏信号恢复方法。同时，构建了一套完整的脉冲噪声环境下信号建模的框架，包括信号分量个数检测和信号分量特征参数估计，该套理论可应用于雷达定位、无线通信系统建模、频谱压缩感知等多个方面。相关研究成果先后发表在</w:t>
      </w:r>
      <w:r w:rsidRPr="004D0DD7">
        <w:rPr>
          <w:rFonts w:eastAsia="楷体"/>
          <w:sz w:val="24"/>
          <w:szCs w:val="24"/>
        </w:rPr>
        <w:t>IEEE Transactions on Signal Processing</w:t>
      </w:r>
      <w:r w:rsidRPr="004D0DD7">
        <w:rPr>
          <w:rFonts w:eastAsia="楷体"/>
          <w:sz w:val="24"/>
          <w:szCs w:val="24"/>
        </w:rPr>
        <w:t>、</w:t>
      </w:r>
      <w:r w:rsidRPr="004D0DD7">
        <w:rPr>
          <w:rFonts w:eastAsia="楷体"/>
          <w:sz w:val="24"/>
          <w:szCs w:val="24"/>
        </w:rPr>
        <w:t>IEEE Transactions on Vehicular Technology</w:t>
      </w:r>
      <w:r w:rsidRPr="004D0DD7">
        <w:rPr>
          <w:rFonts w:eastAsia="楷体"/>
          <w:sz w:val="24"/>
          <w:szCs w:val="24"/>
        </w:rPr>
        <w:t>上。周振华博士的研究经验可保证频谱智能感知、决策算法以及仿真试验结果的分析等关键环节的顺利推进。</w:t>
      </w:r>
    </w:p>
    <w:p w14:paraId="74AAF99E" w14:textId="77777777" w:rsidR="004F6F52" w:rsidRPr="004D0DD7" w:rsidRDefault="004F6F52" w:rsidP="004F6F52">
      <w:pPr>
        <w:spacing w:line="360" w:lineRule="auto"/>
        <w:ind w:firstLineChars="200" w:firstLine="480"/>
        <w:rPr>
          <w:rFonts w:eastAsia="楷体"/>
          <w:sz w:val="24"/>
          <w:szCs w:val="24"/>
        </w:rPr>
      </w:pPr>
      <w:r w:rsidRPr="004D0DD7">
        <w:rPr>
          <w:rFonts w:eastAsia="楷体"/>
          <w:sz w:val="24"/>
          <w:szCs w:val="24"/>
        </w:rPr>
        <w:t>项目核心成员中国科学院信息工程研究所张巧遇高级工程师长期从事电磁空间安全、电磁空间风险挖掘方面的研究，在海量异构电磁监测大数据风险挖掘方面有着丰富的项目实践经验。曾作为核心骨干参与国家重点研发计划、</w:t>
      </w:r>
      <w:proofErr w:type="gramStart"/>
      <w:r w:rsidRPr="004D0DD7">
        <w:rPr>
          <w:rFonts w:eastAsia="楷体"/>
          <w:sz w:val="24"/>
          <w:szCs w:val="24"/>
        </w:rPr>
        <w:t>发改委重大</w:t>
      </w:r>
      <w:proofErr w:type="gramEnd"/>
      <w:r w:rsidRPr="004D0DD7">
        <w:rPr>
          <w:rFonts w:eastAsia="楷体"/>
          <w:sz w:val="24"/>
          <w:szCs w:val="24"/>
        </w:rPr>
        <w:t>工程、中科院先导</w:t>
      </w:r>
      <w:proofErr w:type="gramStart"/>
      <w:r w:rsidRPr="004D0DD7">
        <w:rPr>
          <w:rFonts w:eastAsia="楷体"/>
          <w:sz w:val="24"/>
          <w:szCs w:val="24"/>
        </w:rPr>
        <w:t>专项等</w:t>
      </w:r>
      <w:proofErr w:type="gramEnd"/>
      <w:r w:rsidRPr="004D0DD7">
        <w:rPr>
          <w:rFonts w:eastAsia="楷体"/>
          <w:sz w:val="24"/>
          <w:szCs w:val="24"/>
        </w:rPr>
        <w:t>重点项目，发表论文</w:t>
      </w:r>
      <w:r w:rsidRPr="004D0DD7">
        <w:rPr>
          <w:rFonts w:eastAsia="楷体"/>
          <w:sz w:val="24"/>
          <w:szCs w:val="24"/>
        </w:rPr>
        <w:t>10</w:t>
      </w:r>
      <w:r w:rsidRPr="004D0DD7">
        <w:rPr>
          <w:rFonts w:eastAsia="楷体"/>
          <w:sz w:val="24"/>
          <w:szCs w:val="24"/>
        </w:rPr>
        <w:t>余篇，有关成果入选十三五优秀科技成果展，曾参与二十大、十九届六中全会、建国</w:t>
      </w:r>
      <w:r w:rsidRPr="004D0DD7">
        <w:rPr>
          <w:rFonts w:eastAsia="楷体"/>
          <w:sz w:val="24"/>
          <w:szCs w:val="24"/>
        </w:rPr>
        <w:t>70</w:t>
      </w:r>
      <w:r w:rsidRPr="004D0DD7">
        <w:rPr>
          <w:rFonts w:eastAsia="楷体"/>
          <w:sz w:val="24"/>
          <w:szCs w:val="24"/>
        </w:rPr>
        <w:t>周年，北京冬奥会等重点会议活动电磁空间安全保障，并获得有关部门表彰。</w:t>
      </w:r>
    </w:p>
    <w:p w14:paraId="5E371E54" w14:textId="77777777" w:rsidR="004D0DD7" w:rsidRPr="004D0DD7" w:rsidRDefault="004F6F52" w:rsidP="004F6F52">
      <w:pPr>
        <w:spacing w:line="360" w:lineRule="auto"/>
        <w:ind w:firstLineChars="200" w:firstLine="480"/>
        <w:rPr>
          <w:rFonts w:eastAsia="楷体"/>
          <w:sz w:val="24"/>
          <w:szCs w:val="24"/>
        </w:rPr>
      </w:pPr>
      <w:r w:rsidRPr="004D0DD7">
        <w:rPr>
          <w:rFonts w:eastAsia="楷体"/>
          <w:sz w:val="24"/>
          <w:szCs w:val="24"/>
        </w:rPr>
        <w:t>项目核心成员魏冬副研究员长期从事通信物理层安全、电磁信息安全方面研究，在无线信号处理、电磁数据处理领域有着丰富的项目经验。曾主持多项与国家重点研发计划、</w:t>
      </w:r>
      <w:proofErr w:type="gramStart"/>
      <w:r w:rsidRPr="004D0DD7">
        <w:rPr>
          <w:rFonts w:eastAsia="楷体"/>
          <w:sz w:val="24"/>
          <w:szCs w:val="24"/>
        </w:rPr>
        <w:t>发改委重大</w:t>
      </w:r>
      <w:proofErr w:type="gramEnd"/>
      <w:r w:rsidRPr="004D0DD7">
        <w:rPr>
          <w:rFonts w:eastAsia="楷体"/>
          <w:sz w:val="24"/>
          <w:szCs w:val="24"/>
        </w:rPr>
        <w:t>工程、中科院先导</w:t>
      </w:r>
      <w:proofErr w:type="gramStart"/>
      <w:r w:rsidRPr="004D0DD7">
        <w:rPr>
          <w:rFonts w:eastAsia="楷体"/>
          <w:sz w:val="24"/>
          <w:szCs w:val="24"/>
        </w:rPr>
        <w:t>专项等</w:t>
      </w:r>
      <w:proofErr w:type="gramEnd"/>
      <w:r w:rsidRPr="004D0DD7">
        <w:rPr>
          <w:rFonts w:eastAsia="楷体"/>
          <w:sz w:val="24"/>
          <w:szCs w:val="24"/>
        </w:rPr>
        <w:t>重点项目，发表论文</w:t>
      </w:r>
      <w:r w:rsidRPr="004D0DD7">
        <w:rPr>
          <w:rFonts w:eastAsia="楷体"/>
          <w:sz w:val="24"/>
          <w:szCs w:val="24"/>
        </w:rPr>
        <w:t>20</w:t>
      </w:r>
      <w:r w:rsidRPr="004D0DD7">
        <w:rPr>
          <w:rFonts w:eastAsia="楷体"/>
          <w:sz w:val="24"/>
          <w:szCs w:val="24"/>
        </w:rPr>
        <w:t>余篇，此外还入选中科院青促会会员，获省部级科技进步一等奖、中国科学院信息工程研究所青年之星等荣誉。</w:t>
      </w:r>
    </w:p>
    <w:p w14:paraId="03936725" w14:textId="77777777" w:rsidR="004D0DD7" w:rsidRPr="004D0DD7" w:rsidRDefault="004D0DD7" w:rsidP="004F6F52">
      <w:pPr>
        <w:spacing w:line="360" w:lineRule="auto"/>
        <w:ind w:firstLineChars="200" w:firstLine="480"/>
        <w:rPr>
          <w:rFonts w:eastAsia="楷体"/>
          <w:sz w:val="24"/>
          <w:szCs w:val="24"/>
        </w:rPr>
      </w:pPr>
      <w:r w:rsidRPr="004D0DD7">
        <w:rPr>
          <w:rFonts w:eastAsia="楷体" w:hint="eastAsia"/>
          <w:sz w:val="24"/>
          <w:szCs w:val="24"/>
        </w:rPr>
        <w:t>项目核心成员银河</w:t>
      </w:r>
      <w:proofErr w:type="gramStart"/>
      <w:r w:rsidRPr="004D0DD7">
        <w:rPr>
          <w:rFonts w:eastAsia="楷体" w:hint="eastAsia"/>
          <w:sz w:val="24"/>
          <w:szCs w:val="24"/>
        </w:rPr>
        <w:t>航空杨文翰</w:t>
      </w:r>
      <w:proofErr w:type="gramEnd"/>
      <w:r w:rsidRPr="004D0DD7">
        <w:rPr>
          <w:rFonts w:eastAsia="楷体" w:hint="eastAsia"/>
          <w:sz w:val="24"/>
          <w:szCs w:val="24"/>
        </w:rPr>
        <w:t>高级工程师、花国良工程师、侯然然助理工程师长期从事低轨卫星互联网通信卫星星座与其他系统间的电磁兼容干扰分析以及卫星监测技术研究。承担了多项低轨卫星互联网兼容干扰分析项目，对低轨卫星互联网相关干扰有深刻理解。依托银河航天在轨通信试验系统，开展了大量地基、天基卫星互联网感知试验，具有丰富的低轨卫星信号监测经验。</w:t>
      </w:r>
    </w:p>
    <w:p w14:paraId="48E895C3" w14:textId="77777777" w:rsidR="00DF7A4D" w:rsidRPr="004D0DD7" w:rsidRDefault="004D0DD7" w:rsidP="004D0DD7">
      <w:pPr>
        <w:spacing w:line="360" w:lineRule="auto"/>
        <w:ind w:firstLineChars="200" w:firstLine="480"/>
        <w:rPr>
          <w:rFonts w:eastAsia="楷体"/>
          <w:sz w:val="24"/>
          <w:szCs w:val="24"/>
        </w:rPr>
      </w:pPr>
      <w:r>
        <w:rPr>
          <w:rFonts w:eastAsia="楷体" w:hint="eastAsia"/>
          <w:sz w:val="24"/>
          <w:szCs w:val="24"/>
        </w:rPr>
        <w:lastRenderedPageBreak/>
        <w:t>综上，</w:t>
      </w:r>
      <w:r>
        <w:rPr>
          <w:rFonts w:eastAsia="楷体"/>
          <w:sz w:val="24"/>
          <w:szCs w:val="24"/>
        </w:rPr>
        <w:t>项目团队在</w:t>
      </w:r>
      <w:r w:rsidRPr="004D0DD7">
        <w:rPr>
          <w:rFonts w:eastAsia="楷体" w:hint="eastAsia"/>
          <w:sz w:val="24"/>
          <w:szCs w:val="24"/>
        </w:rPr>
        <w:t>频谱共享共存技术、卫星系统电磁兼容分析、多</w:t>
      </w:r>
      <w:proofErr w:type="gramStart"/>
      <w:r w:rsidRPr="004D0DD7">
        <w:rPr>
          <w:rFonts w:eastAsia="楷体" w:hint="eastAsia"/>
          <w:sz w:val="24"/>
          <w:szCs w:val="24"/>
        </w:rPr>
        <w:t>源信息</w:t>
      </w:r>
      <w:proofErr w:type="gramEnd"/>
      <w:r w:rsidRPr="004D0DD7">
        <w:rPr>
          <w:rFonts w:eastAsia="楷体" w:hint="eastAsia"/>
          <w:sz w:val="24"/>
          <w:szCs w:val="24"/>
        </w:rPr>
        <w:t>融合、稀疏信号恢复等领域有扎实的研究基础和实践经验</w:t>
      </w:r>
      <w:r>
        <w:rPr>
          <w:rFonts w:eastAsia="楷体" w:hint="eastAsia"/>
          <w:sz w:val="24"/>
          <w:szCs w:val="24"/>
        </w:rPr>
        <w:t>，能</w:t>
      </w:r>
      <w:r>
        <w:rPr>
          <w:rFonts w:eastAsia="楷体"/>
          <w:sz w:val="24"/>
          <w:szCs w:val="24"/>
        </w:rPr>
        <w:t>有效保障项目的顺利实施。</w:t>
      </w:r>
    </w:p>
    <w:p w14:paraId="1DC630D6" w14:textId="77777777" w:rsidR="00DF7A4D" w:rsidRPr="004D0DD7" w:rsidRDefault="004B2FEA">
      <w:pPr>
        <w:spacing w:line="360" w:lineRule="auto"/>
        <w:ind w:firstLine="420"/>
        <w:rPr>
          <w:rFonts w:eastAsia="楷体"/>
          <w:b/>
          <w:bCs/>
          <w:sz w:val="24"/>
          <w:szCs w:val="24"/>
        </w:rPr>
      </w:pPr>
      <w:r w:rsidRPr="004D0DD7">
        <w:rPr>
          <w:rFonts w:eastAsia="楷体"/>
          <w:b/>
          <w:bCs/>
          <w:sz w:val="24"/>
          <w:szCs w:val="24"/>
        </w:rPr>
        <w:t xml:space="preserve">(3) </w:t>
      </w:r>
      <w:r w:rsidRPr="004D0DD7">
        <w:rPr>
          <w:rFonts w:eastAsia="楷体"/>
          <w:b/>
          <w:bCs/>
          <w:sz w:val="24"/>
          <w:szCs w:val="24"/>
        </w:rPr>
        <w:t>研究团队组成合理</w:t>
      </w:r>
    </w:p>
    <w:p w14:paraId="574C30CC" w14:textId="77777777" w:rsidR="00DF7A4D" w:rsidRPr="004D0DD7" w:rsidRDefault="0089150B">
      <w:pPr>
        <w:pStyle w:val="11"/>
        <w:spacing w:line="360" w:lineRule="auto"/>
        <w:ind w:firstLine="480"/>
        <w:rPr>
          <w:rFonts w:eastAsia="楷体"/>
          <w:sz w:val="24"/>
          <w:szCs w:val="24"/>
        </w:rPr>
      </w:pPr>
      <w:r w:rsidRPr="004D0DD7">
        <w:rPr>
          <w:rFonts w:eastAsia="楷体"/>
          <w:sz w:val="24"/>
          <w:szCs w:val="24"/>
        </w:rPr>
        <w:t>项目组集中了国内优势研究团队究，由深圳大学、中国科学院信息工程研究所和银河航天</w:t>
      </w:r>
      <w:r w:rsidRPr="004D0DD7">
        <w:rPr>
          <w:rFonts w:eastAsia="楷体"/>
          <w:sz w:val="24"/>
          <w:szCs w:val="24"/>
        </w:rPr>
        <w:t>(</w:t>
      </w:r>
      <w:r w:rsidRPr="004D0DD7">
        <w:rPr>
          <w:rFonts w:eastAsia="楷体"/>
          <w:sz w:val="24"/>
          <w:szCs w:val="24"/>
        </w:rPr>
        <w:t>北京</w:t>
      </w:r>
      <w:r w:rsidRPr="004D0DD7">
        <w:rPr>
          <w:rFonts w:eastAsia="楷体"/>
          <w:sz w:val="24"/>
          <w:szCs w:val="24"/>
        </w:rPr>
        <w:t>)</w:t>
      </w:r>
      <w:r w:rsidRPr="004D0DD7">
        <w:rPr>
          <w:rFonts w:eastAsia="楷体"/>
          <w:sz w:val="24"/>
          <w:szCs w:val="24"/>
        </w:rPr>
        <w:t>科技有限公司三方联合进行</w:t>
      </w:r>
      <w:r w:rsidR="00052257" w:rsidRPr="004D0DD7">
        <w:rPr>
          <w:rFonts w:eastAsia="楷体"/>
          <w:sz w:val="24"/>
          <w:szCs w:val="24"/>
        </w:rPr>
        <w:t>项目</w:t>
      </w:r>
      <w:r w:rsidRPr="004D0DD7">
        <w:rPr>
          <w:rFonts w:eastAsia="楷体"/>
          <w:sz w:val="24"/>
          <w:szCs w:val="24"/>
        </w:rPr>
        <w:t>攻关，优势互补。项目组成员由长期从事卫星频谱感知、频谱干扰分析、频谱数据挖掘等领域的资深研究人员和思维活跃的研究生构成，在卫星通信网络的性能管理与资源优化配置等领域都有着较为丰富的前期研究基础，在和本项目密切相关的研究领域取得了一系列研究成果。同时，本项目组成员已经针对本项目的研究内容展开了一些前期的研究工作，并形成了具有创新性的研究思路，这些工作为本项目的顺利开展做了良好的铺垫和准备。</w:t>
      </w:r>
      <w:r w:rsidR="004B2FEA" w:rsidRPr="004D0DD7">
        <w:rPr>
          <w:rFonts w:eastAsia="楷体"/>
          <w:sz w:val="24"/>
          <w:szCs w:val="24"/>
        </w:rPr>
        <w:t>项目组所在单位在软、硬件设施和人员配置等方面给予大力支持。在这些基础上，项目组有信心在规定时间内完成项目研究内容，实现预期研究目标。</w:t>
      </w:r>
    </w:p>
    <w:p w14:paraId="20F8DEA6" w14:textId="77777777" w:rsidR="00DF7A4D" w:rsidRPr="004D0DD7" w:rsidRDefault="00DF7A4D">
      <w:pPr>
        <w:pStyle w:val="11"/>
        <w:ind w:left="360" w:firstLineChars="0" w:firstLine="0"/>
        <w:rPr>
          <w:rFonts w:eastAsia="楷体"/>
        </w:rPr>
      </w:pPr>
    </w:p>
    <w:p w14:paraId="0682464C" w14:textId="77777777" w:rsidR="00DF7A4D" w:rsidRPr="004D0DD7" w:rsidRDefault="004B2FEA">
      <w:pPr>
        <w:snapToGrid w:val="0"/>
        <w:spacing w:line="440" w:lineRule="exact"/>
        <w:ind w:firstLineChars="196" w:firstLine="472"/>
        <w:outlineLvl w:val="1"/>
        <w:rPr>
          <w:rFonts w:eastAsia="楷体"/>
          <w:b/>
          <w:color w:val="0070C0"/>
          <w:sz w:val="24"/>
          <w:szCs w:val="24"/>
        </w:rPr>
      </w:pPr>
      <w:r w:rsidRPr="004D0DD7">
        <w:rPr>
          <w:rFonts w:eastAsia="楷体"/>
          <w:b/>
          <w:color w:val="0070C0"/>
          <w:sz w:val="24"/>
          <w:szCs w:val="24"/>
        </w:rPr>
        <w:t>4</w:t>
      </w:r>
      <w:r w:rsidRPr="004D0DD7">
        <w:rPr>
          <w:rFonts w:eastAsia="楷体"/>
          <w:b/>
          <w:color w:val="0070C0"/>
          <w:sz w:val="24"/>
          <w:szCs w:val="24"/>
        </w:rPr>
        <w:t>．本项目的特色与创新之处；</w:t>
      </w:r>
    </w:p>
    <w:p w14:paraId="4ECF89BB" w14:textId="77777777" w:rsidR="00DF7A4D" w:rsidRPr="004D0DD7" w:rsidRDefault="0089150B">
      <w:pPr>
        <w:spacing w:line="360" w:lineRule="auto"/>
        <w:ind w:firstLineChars="200" w:firstLine="480"/>
        <w:jc w:val="left"/>
        <w:rPr>
          <w:rFonts w:eastAsia="楷体"/>
          <w:sz w:val="24"/>
          <w:szCs w:val="24"/>
        </w:rPr>
      </w:pPr>
      <w:r w:rsidRPr="004D0DD7">
        <w:rPr>
          <w:rFonts w:eastAsia="楷体"/>
          <w:sz w:val="24"/>
          <w:szCs w:val="24"/>
        </w:rPr>
        <w:t>本项目的特色与创新之处主要包括以下三点：</w:t>
      </w:r>
      <w:r w:rsidR="004B2FEA" w:rsidRPr="004D0DD7">
        <w:rPr>
          <w:rFonts w:eastAsia="楷体"/>
          <w:sz w:val="24"/>
          <w:szCs w:val="24"/>
        </w:rPr>
        <w:t>：</w:t>
      </w:r>
    </w:p>
    <w:p w14:paraId="0AE3A6A6" w14:textId="77777777" w:rsidR="00DF7A4D" w:rsidRPr="004D0DD7" w:rsidRDefault="004B2FEA">
      <w:pPr>
        <w:spacing w:line="360" w:lineRule="auto"/>
        <w:ind w:firstLineChars="200" w:firstLine="480"/>
        <w:jc w:val="left"/>
        <w:rPr>
          <w:rFonts w:eastAsia="楷体"/>
          <w:sz w:val="24"/>
          <w:szCs w:val="22"/>
        </w:rPr>
      </w:pPr>
      <w:r w:rsidRPr="004D0DD7">
        <w:rPr>
          <w:rFonts w:eastAsia="楷体"/>
          <w:sz w:val="24"/>
          <w:szCs w:val="22"/>
        </w:rPr>
        <w:t>创新点</w:t>
      </w:r>
      <w:r w:rsidRPr="004D0DD7">
        <w:rPr>
          <w:rFonts w:eastAsia="楷体"/>
          <w:sz w:val="24"/>
          <w:szCs w:val="22"/>
        </w:rPr>
        <w:t>1</w:t>
      </w:r>
      <w:r w:rsidRPr="004D0DD7">
        <w:rPr>
          <w:rFonts w:eastAsia="楷体"/>
          <w:sz w:val="24"/>
          <w:szCs w:val="22"/>
        </w:rPr>
        <w:t>：</w:t>
      </w:r>
      <w:r w:rsidR="005B51D5" w:rsidRPr="004D0DD7">
        <w:rPr>
          <w:rFonts w:eastAsia="楷体"/>
          <w:sz w:val="24"/>
          <w:szCs w:val="22"/>
        </w:rPr>
        <w:t>适用于宽带快变频谱的高效采样和快速频谱重构技术。针对卫星通信系统频谱带宽大、频谱使用情况变化快等特点导致的宽带频谱重构的难题，基于信号特征压缩的思路，突破奈奎斯特采样极限，研究新型次奈奎斯特高效采样架构和快速频谱重构方法，克服现有宽带频谱重构方法在低信噪比环境下不理想、可能遗漏短触发信号等缺陷，实现低轨卫星互联网复杂电磁干扰环境下宽带频谱的高效、快速、精准感知。</w:t>
      </w:r>
    </w:p>
    <w:p w14:paraId="5A7CEE5E" w14:textId="77777777" w:rsidR="00DF7A4D" w:rsidRPr="004D0DD7" w:rsidRDefault="004B2FEA" w:rsidP="001D0D7F">
      <w:pPr>
        <w:spacing w:line="360" w:lineRule="auto"/>
        <w:ind w:firstLineChars="200" w:firstLine="480"/>
        <w:jc w:val="left"/>
        <w:rPr>
          <w:rFonts w:eastAsia="楷体"/>
          <w:sz w:val="24"/>
          <w:szCs w:val="22"/>
        </w:rPr>
      </w:pPr>
      <w:r w:rsidRPr="004D0DD7">
        <w:rPr>
          <w:rFonts w:eastAsia="楷体"/>
          <w:sz w:val="24"/>
          <w:szCs w:val="22"/>
        </w:rPr>
        <w:t>创新点</w:t>
      </w:r>
      <w:r w:rsidR="00665E12" w:rsidRPr="004D0DD7">
        <w:rPr>
          <w:rFonts w:eastAsia="楷体"/>
          <w:sz w:val="24"/>
          <w:szCs w:val="22"/>
        </w:rPr>
        <w:t>2</w:t>
      </w:r>
      <w:r w:rsidRPr="004D0DD7">
        <w:rPr>
          <w:rFonts w:eastAsia="楷体"/>
          <w:sz w:val="24"/>
          <w:szCs w:val="22"/>
        </w:rPr>
        <w:t>：跨</w:t>
      </w:r>
      <w:proofErr w:type="gramStart"/>
      <w:r w:rsidRPr="004D0DD7">
        <w:rPr>
          <w:rFonts w:eastAsia="楷体"/>
          <w:sz w:val="24"/>
          <w:szCs w:val="22"/>
        </w:rPr>
        <w:t>模态据</w:t>
      </w:r>
      <w:proofErr w:type="gramEnd"/>
      <w:r w:rsidRPr="004D0DD7">
        <w:rPr>
          <w:rFonts w:eastAsia="楷体"/>
          <w:sz w:val="24"/>
          <w:szCs w:val="22"/>
        </w:rPr>
        <w:t>场景下知识图谱构建与干扰挖掘技术</w:t>
      </w:r>
      <w:r w:rsidR="009902AC" w:rsidRPr="004D0DD7">
        <w:rPr>
          <w:rFonts w:eastAsia="楷体"/>
          <w:sz w:val="24"/>
          <w:szCs w:val="22"/>
        </w:rPr>
        <w:t>。</w:t>
      </w:r>
      <w:r w:rsidRPr="004D0DD7">
        <w:rPr>
          <w:rFonts w:eastAsia="楷体"/>
          <w:sz w:val="24"/>
          <w:szCs w:val="22"/>
        </w:rPr>
        <w:t>本课题针对复杂动态环境下面向全频谱深度认知和高效利用的难题，突破了海量异构数据融合推理技术，多模态数据场景下干扰挖掘技术，构建融合无线域信息、空间域信息、业务域信息、政策域信息等海量多元异构数据的卫星领域知识图谱、卫星干扰预测模型，有效实现了复杂动态环境下卫星预测和频谱智能决策。</w:t>
      </w:r>
    </w:p>
    <w:p w14:paraId="05D1719B" w14:textId="77777777" w:rsidR="00DF7A4D" w:rsidRPr="004D0DD7" w:rsidRDefault="004B2FEA">
      <w:pPr>
        <w:spacing w:line="360" w:lineRule="auto"/>
        <w:ind w:firstLineChars="200" w:firstLine="480"/>
        <w:jc w:val="left"/>
        <w:rPr>
          <w:rFonts w:eastAsia="楷体"/>
          <w:sz w:val="24"/>
          <w:szCs w:val="22"/>
        </w:rPr>
      </w:pPr>
      <w:r w:rsidRPr="004D0DD7">
        <w:rPr>
          <w:rFonts w:eastAsia="楷体"/>
          <w:sz w:val="24"/>
          <w:szCs w:val="22"/>
        </w:rPr>
        <w:t>创新点</w:t>
      </w:r>
      <w:r w:rsidR="00665E12" w:rsidRPr="004D0DD7">
        <w:rPr>
          <w:rFonts w:eastAsia="楷体"/>
          <w:sz w:val="24"/>
          <w:szCs w:val="22"/>
        </w:rPr>
        <w:t>3</w:t>
      </w:r>
      <w:r w:rsidRPr="004D0DD7">
        <w:rPr>
          <w:rFonts w:eastAsia="楷体"/>
          <w:sz w:val="24"/>
          <w:szCs w:val="22"/>
        </w:rPr>
        <w:t>：本项目研制了频谱感知原理样机，并基于项目组在</w:t>
      </w:r>
      <w:proofErr w:type="gramStart"/>
      <w:r w:rsidRPr="004D0DD7">
        <w:rPr>
          <w:rFonts w:eastAsia="楷体"/>
          <w:sz w:val="24"/>
          <w:szCs w:val="22"/>
        </w:rPr>
        <w:t>轨试验</w:t>
      </w:r>
      <w:proofErr w:type="gramEnd"/>
      <w:r w:rsidRPr="004D0DD7">
        <w:rPr>
          <w:rFonts w:eastAsia="楷体"/>
          <w:sz w:val="24"/>
          <w:szCs w:val="22"/>
        </w:rPr>
        <w:t>系统，搭建了演示验证环境。可采集真实环境的卫星信号，不断对算法进行迭代完善；</w:t>
      </w:r>
      <w:r w:rsidRPr="004D0DD7">
        <w:rPr>
          <w:rFonts w:eastAsia="楷体"/>
          <w:sz w:val="24"/>
          <w:szCs w:val="22"/>
        </w:rPr>
        <w:lastRenderedPageBreak/>
        <w:t>同时可通过设置特定的干扰场景，验证项目关键技术的有效性；最后可结合工程实践，推动项目成果的工程应用。</w:t>
      </w:r>
    </w:p>
    <w:p w14:paraId="4EFFF889" w14:textId="77777777" w:rsidR="00DF7A4D" w:rsidRPr="004D0DD7" w:rsidRDefault="004B2FEA">
      <w:pPr>
        <w:snapToGrid w:val="0"/>
        <w:spacing w:line="440" w:lineRule="exact"/>
        <w:ind w:firstLineChars="196" w:firstLine="472"/>
        <w:outlineLvl w:val="1"/>
        <w:rPr>
          <w:rFonts w:eastAsia="楷体"/>
          <w:b/>
          <w:color w:val="0070C0"/>
          <w:sz w:val="24"/>
          <w:szCs w:val="24"/>
        </w:rPr>
      </w:pPr>
      <w:r w:rsidRPr="004D0DD7">
        <w:rPr>
          <w:rFonts w:eastAsia="楷体"/>
          <w:b/>
          <w:color w:val="0070C0"/>
          <w:sz w:val="24"/>
          <w:szCs w:val="24"/>
        </w:rPr>
        <w:t>5</w:t>
      </w:r>
      <w:r w:rsidRPr="004D0DD7">
        <w:rPr>
          <w:rFonts w:eastAsia="楷体"/>
          <w:b/>
          <w:color w:val="0070C0"/>
          <w:sz w:val="24"/>
          <w:szCs w:val="24"/>
        </w:rPr>
        <w:t>．年度研究计划及预期研究结果</w:t>
      </w:r>
      <w:r w:rsidRPr="004D0DD7">
        <w:rPr>
          <w:rFonts w:eastAsia="楷体"/>
          <w:color w:val="4F81BD" w:themeColor="accent1"/>
          <w:sz w:val="24"/>
          <w:szCs w:val="24"/>
        </w:rPr>
        <w:t>（包括拟组织的重要学术交流活动、国际合作与交流计划等）。</w:t>
      </w:r>
    </w:p>
    <w:p w14:paraId="4CEE8692" w14:textId="77777777" w:rsidR="00B426EE" w:rsidRPr="004D0DD7" w:rsidRDefault="00B426EE" w:rsidP="00B426EE">
      <w:pPr>
        <w:snapToGrid w:val="0"/>
        <w:spacing w:beforeLines="50" w:before="156"/>
        <w:ind w:firstLine="482"/>
        <w:outlineLvl w:val="2"/>
        <w:rPr>
          <w:rFonts w:eastAsia="楷体"/>
          <w:b/>
          <w:sz w:val="24"/>
          <w:szCs w:val="24"/>
        </w:rPr>
      </w:pPr>
      <w:r w:rsidRPr="004D0DD7">
        <w:rPr>
          <w:rFonts w:eastAsia="楷体"/>
          <w:b/>
          <w:sz w:val="24"/>
          <w:szCs w:val="24"/>
        </w:rPr>
        <w:t xml:space="preserve">5.1 </w:t>
      </w:r>
      <w:r w:rsidRPr="004D0DD7">
        <w:rPr>
          <w:rFonts w:eastAsia="楷体"/>
          <w:b/>
          <w:sz w:val="24"/>
          <w:szCs w:val="24"/>
        </w:rPr>
        <w:t>年度研究计划</w:t>
      </w:r>
    </w:p>
    <w:p w14:paraId="75AD70F8" w14:textId="77777777" w:rsidR="00096173" w:rsidRPr="004D0DD7" w:rsidRDefault="00096173">
      <w:pPr>
        <w:snapToGrid w:val="0"/>
        <w:spacing w:line="440" w:lineRule="exact"/>
        <w:ind w:firstLineChars="198" w:firstLine="475"/>
        <w:rPr>
          <w:rFonts w:eastAsia="楷体"/>
          <w:sz w:val="24"/>
          <w:szCs w:val="22"/>
        </w:rPr>
      </w:pPr>
      <w:r w:rsidRPr="004D0DD7">
        <w:rPr>
          <w:rFonts w:eastAsia="楷体"/>
          <w:sz w:val="24"/>
          <w:szCs w:val="22"/>
        </w:rPr>
        <w:t>本项目拟在</w:t>
      </w:r>
      <w:r w:rsidRPr="004D0DD7">
        <w:rPr>
          <w:rFonts w:eastAsia="楷体"/>
          <w:sz w:val="24"/>
          <w:szCs w:val="22"/>
        </w:rPr>
        <w:t>30</w:t>
      </w:r>
      <w:r w:rsidRPr="004D0DD7">
        <w:rPr>
          <w:rFonts w:eastAsia="楷体"/>
          <w:sz w:val="24"/>
          <w:szCs w:val="22"/>
        </w:rPr>
        <w:t>个月内完成（</w:t>
      </w:r>
      <w:r w:rsidRPr="004D0DD7">
        <w:rPr>
          <w:rFonts w:eastAsia="楷体"/>
          <w:sz w:val="24"/>
          <w:szCs w:val="22"/>
        </w:rPr>
        <w:t>2023</w:t>
      </w:r>
      <w:r w:rsidRPr="004D0DD7">
        <w:rPr>
          <w:rFonts w:eastAsia="楷体"/>
          <w:sz w:val="24"/>
          <w:szCs w:val="22"/>
        </w:rPr>
        <w:t>年</w:t>
      </w:r>
      <w:r w:rsidRPr="004D0DD7">
        <w:rPr>
          <w:rFonts w:eastAsia="楷体"/>
          <w:sz w:val="24"/>
          <w:szCs w:val="22"/>
        </w:rPr>
        <w:t>7</w:t>
      </w:r>
      <w:r w:rsidRPr="004D0DD7">
        <w:rPr>
          <w:rFonts w:eastAsia="楷体"/>
          <w:sz w:val="24"/>
          <w:szCs w:val="22"/>
        </w:rPr>
        <w:t>月</w:t>
      </w:r>
      <w:r w:rsidRPr="004D0DD7">
        <w:rPr>
          <w:rFonts w:eastAsia="楷体"/>
          <w:sz w:val="24"/>
          <w:szCs w:val="22"/>
        </w:rPr>
        <w:t>1</w:t>
      </w:r>
      <w:r w:rsidRPr="004D0DD7">
        <w:rPr>
          <w:rFonts w:eastAsia="楷体"/>
          <w:sz w:val="24"/>
          <w:szCs w:val="22"/>
        </w:rPr>
        <w:t>日</w:t>
      </w:r>
      <w:r w:rsidRPr="004D0DD7">
        <w:rPr>
          <w:rFonts w:eastAsia="楷体"/>
          <w:sz w:val="24"/>
          <w:szCs w:val="22"/>
        </w:rPr>
        <w:t>—2025</w:t>
      </w:r>
      <w:r w:rsidRPr="004D0DD7">
        <w:rPr>
          <w:rFonts w:eastAsia="楷体"/>
          <w:sz w:val="24"/>
          <w:szCs w:val="22"/>
        </w:rPr>
        <w:t>年</w:t>
      </w:r>
      <w:r w:rsidRPr="004D0DD7">
        <w:rPr>
          <w:rFonts w:eastAsia="楷体"/>
          <w:sz w:val="24"/>
          <w:szCs w:val="22"/>
        </w:rPr>
        <w:t>12</w:t>
      </w:r>
      <w:r w:rsidRPr="004D0DD7">
        <w:rPr>
          <w:rFonts w:eastAsia="楷体"/>
          <w:sz w:val="24"/>
          <w:szCs w:val="22"/>
        </w:rPr>
        <w:t>月</w:t>
      </w:r>
      <w:r w:rsidRPr="004D0DD7">
        <w:rPr>
          <w:rFonts w:eastAsia="楷体"/>
          <w:sz w:val="24"/>
          <w:szCs w:val="22"/>
        </w:rPr>
        <w:t>31</w:t>
      </w:r>
      <w:r w:rsidRPr="004D0DD7">
        <w:rPr>
          <w:rFonts w:eastAsia="楷体"/>
          <w:sz w:val="24"/>
          <w:szCs w:val="22"/>
        </w:rPr>
        <w:t>日），部分研究已完成初步论证，总体安排与进度安排如下：</w:t>
      </w:r>
    </w:p>
    <w:p w14:paraId="19D3C372" w14:textId="77777777" w:rsidR="00DF7A4D" w:rsidRPr="004D0DD7" w:rsidRDefault="004B2FEA">
      <w:pPr>
        <w:snapToGrid w:val="0"/>
        <w:spacing w:before="156" w:after="156"/>
        <w:rPr>
          <w:rFonts w:eastAsia="楷体"/>
          <w:b/>
          <w:bCs/>
          <w:sz w:val="24"/>
        </w:rPr>
      </w:pPr>
      <w:r w:rsidRPr="004D0DD7">
        <w:rPr>
          <w:rFonts w:eastAsia="楷体"/>
          <w:b/>
          <w:bCs/>
          <w:sz w:val="24"/>
          <w:szCs w:val="24"/>
        </w:rPr>
        <w:t>2023/07—2023/12</w:t>
      </w:r>
    </w:p>
    <w:p w14:paraId="6BFDAEE0" w14:textId="77777777" w:rsidR="00DF7A4D" w:rsidRPr="004D0DD7" w:rsidRDefault="004B2FEA" w:rsidP="005B0042">
      <w:pPr>
        <w:pStyle w:val="11"/>
        <w:numPr>
          <w:ilvl w:val="0"/>
          <w:numId w:val="8"/>
        </w:numPr>
        <w:snapToGrid w:val="0"/>
        <w:spacing w:before="156" w:after="156"/>
        <w:ind w:firstLineChars="0"/>
        <w:rPr>
          <w:rFonts w:eastAsia="楷体"/>
          <w:sz w:val="24"/>
        </w:rPr>
      </w:pPr>
      <w:r w:rsidRPr="004D0DD7">
        <w:rPr>
          <w:rFonts w:eastAsia="楷体"/>
          <w:sz w:val="24"/>
          <w:szCs w:val="24"/>
        </w:rPr>
        <w:t>研究任务：</w:t>
      </w:r>
      <w:r w:rsidRPr="004D0DD7">
        <w:rPr>
          <w:rFonts w:eastAsia="楷体"/>
          <w:sz w:val="24"/>
          <w:szCs w:val="24"/>
        </w:rPr>
        <w:t xml:space="preserve">1) </w:t>
      </w:r>
      <w:r w:rsidR="005B0042" w:rsidRPr="004D0DD7">
        <w:rPr>
          <w:rFonts w:eastAsia="楷体"/>
          <w:sz w:val="24"/>
          <w:szCs w:val="24"/>
        </w:rPr>
        <w:t>追踪国内外相关领域的最新研究进展</w:t>
      </w:r>
      <w:r w:rsidRPr="004D0DD7">
        <w:rPr>
          <w:rFonts w:eastAsia="楷体"/>
          <w:sz w:val="24"/>
          <w:szCs w:val="24"/>
        </w:rPr>
        <w:t>，撰写文献综述总结本领域的研究现状；</w:t>
      </w:r>
      <w:r w:rsidRPr="004D0DD7">
        <w:rPr>
          <w:rFonts w:eastAsia="楷体"/>
          <w:sz w:val="24"/>
          <w:szCs w:val="24"/>
        </w:rPr>
        <w:t xml:space="preserve">2) </w:t>
      </w:r>
      <w:r w:rsidR="006203D1" w:rsidRPr="004D0DD7">
        <w:rPr>
          <w:rFonts w:eastAsia="楷体"/>
          <w:sz w:val="24"/>
          <w:szCs w:val="24"/>
        </w:rPr>
        <w:t>分析总结在非静止星座通信场景中频谱感知和认知方法的特点。</w:t>
      </w:r>
      <w:r w:rsidR="006203D1" w:rsidRPr="004D0DD7">
        <w:rPr>
          <w:rFonts w:eastAsia="楷体"/>
          <w:sz w:val="24"/>
        </w:rPr>
        <w:t xml:space="preserve"> </w:t>
      </w:r>
    </w:p>
    <w:p w14:paraId="7E2AA5A2" w14:textId="77777777" w:rsidR="00DF7A4D" w:rsidRPr="004D0DD7" w:rsidRDefault="004B2FEA" w:rsidP="006203D1">
      <w:pPr>
        <w:pStyle w:val="11"/>
        <w:numPr>
          <w:ilvl w:val="0"/>
          <w:numId w:val="8"/>
        </w:numPr>
        <w:snapToGrid w:val="0"/>
        <w:spacing w:before="156" w:after="156"/>
        <w:ind w:firstLineChars="0"/>
        <w:rPr>
          <w:rFonts w:eastAsia="楷体"/>
          <w:sz w:val="24"/>
        </w:rPr>
      </w:pPr>
      <w:r w:rsidRPr="004D0DD7">
        <w:rPr>
          <w:rFonts w:eastAsia="楷体"/>
          <w:sz w:val="24"/>
          <w:szCs w:val="24"/>
        </w:rPr>
        <w:t>量化指标：</w:t>
      </w:r>
      <w:r w:rsidR="005B0042" w:rsidRPr="004D0DD7">
        <w:rPr>
          <w:rFonts w:eastAsia="楷体"/>
          <w:sz w:val="24"/>
          <w:szCs w:val="24"/>
        </w:rPr>
        <w:t>拟组织一次项目内部研讨会对项目总体方案计划进行细化论证；</w:t>
      </w:r>
      <w:r w:rsidR="006203D1" w:rsidRPr="004D0DD7">
        <w:rPr>
          <w:rFonts w:eastAsia="楷体"/>
          <w:sz w:val="24"/>
          <w:szCs w:val="24"/>
        </w:rPr>
        <w:t>项目</w:t>
      </w:r>
      <w:r w:rsidRPr="004D0DD7">
        <w:rPr>
          <w:rFonts w:eastAsia="楷体"/>
          <w:sz w:val="24"/>
          <w:szCs w:val="24"/>
        </w:rPr>
        <w:t>组成员拟参加</w:t>
      </w:r>
      <w:r w:rsidRPr="004D0DD7">
        <w:rPr>
          <w:rFonts w:eastAsia="楷体"/>
          <w:sz w:val="24"/>
          <w:szCs w:val="24"/>
        </w:rPr>
        <w:t>2023</w:t>
      </w:r>
      <w:r w:rsidRPr="004D0DD7">
        <w:rPr>
          <w:rFonts w:eastAsia="楷体"/>
          <w:sz w:val="24"/>
          <w:szCs w:val="24"/>
        </w:rPr>
        <w:t>年</w:t>
      </w:r>
      <w:r w:rsidR="006203D1" w:rsidRPr="004D0DD7">
        <w:rPr>
          <w:rFonts w:eastAsia="楷体"/>
          <w:sz w:val="24"/>
          <w:szCs w:val="24"/>
        </w:rPr>
        <w:t>国际电信联盟世界无线电通信大会（</w:t>
      </w:r>
      <w:r w:rsidR="006203D1" w:rsidRPr="004D0DD7">
        <w:rPr>
          <w:rFonts w:eastAsia="楷体"/>
          <w:sz w:val="24"/>
          <w:szCs w:val="24"/>
        </w:rPr>
        <w:t>WRC-23</w:t>
      </w:r>
      <w:r w:rsidR="006203D1" w:rsidRPr="004D0DD7">
        <w:rPr>
          <w:rFonts w:eastAsia="楷体"/>
          <w:sz w:val="24"/>
          <w:szCs w:val="24"/>
        </w:rPr>
        <w:t>）</w:t>
      </w:r>
      <w:r w:rsidRPr="004D0DD7">
        <w:rPr>
          <w:rFonts w:eastAsia="楷体"/>
          <w:sz w:val="24"/>
          <w:szCs w:val="24"/>
        </w:rPr>
        <w:t>；撰写学术论文</w:t>
      </w:r>
      <w:r w:rsidRPr="004D0DD7">
        <w:rPr>
          <w:rFonts w:eastAsia="楷体"/>
          <w:sz w:val="24"/>
          <w:szCs w:val="24"/>
        </w:rPr>
        <w:t>1-2</w:t>
      </w:r>
      <w:r w:rsidRPr="004D0DD7">
        <w:rPr>
          <w:rFonts w:eastAsia="楷体"/>
          <w:sz w:val="24"/>
          <w:szCs w:val="24"/>
        </w:rPr>
        <w:t>篇。</w:t>
      </w:r>
    </w:p>
    <w:p w14:paraId="4521252C" w14:textId="77777777" w:rsidR="00DF7A4D" w:rsidRPr="004D0DD7" w:rsidRDefault="004B2FEA">
      <w:pPr>
        <w:snapToGrid w:val="0"/>
        <w:spacing w:before="156" w:after="156"/>
        <w:rPr>
          <w:rFonts w:eastAsia="楷体"/>
          <w:b/>
          <w:bCs/>
          <w:sz w:val="24"/>
        </w:rPr>
      </w:pPr>
      <w:r w:rsidRPr="004D0DD7">
        <w:rPr>
          <w:rFonts w:eastAsia="楷体"/>
          <w:b/>
          <w:bCs/>
          <w:sz w:val="24"/>
          <w:szCs w:val="24"/>
        </w:rPr>
        <w:t>2024/01—2024/06</w:t>
      </w:r>
    </w:p>
    <w:p w14:paraId="239BE36D" w14:textId="77777777" w:rsidR="00896DA3" w:rsidRPr="004D0DD7" w:rsidRDefault="00896DA3" w:rsidP="00896DA3">
      <w:pPr>
        <w:pStyle w:val="11"/>
        <w:numPr>
          <w:ilvl w:val="0"/>
          <w:numId w:val="8"/>
        </w:numPr>
        <w:snapToGrid w:val="0"/>
        <w:spacing w:before="156" w:after="156"/>
        <w:ind w:firstLineChars="0"/>
        <w:rPr>
          <w:rFonts w:eastAsia="楷体"/>
          <w:sz w:val="24"/>
        </w:rPr>
      </w:pPr>
      <w:r w:rsidRPr="004D0DD7">
        <w:rPr>
          <w:rFonts w:eastAsia="楷体"/>
          <w:sz w:val="24"/>
          <w:szCs w:val="24"/>
        </w:rPr>
        <w:t>研究任务：</w:t>
      </w:r>
      <w:r w:rsidRPr="004D0DD7">
        <w:rPr>
          <w:rFonts w:eastAsia="楷体"/>
          <w:sz w:val="24"/>
          <w:szCs w:val="24"/>
        </w:rPr>
        <w:t xml:space="preserve">1) </w:t>
      </w:r>
      <w:r w:rsidRPr="004D0DD7">
        <w:rPr>
          <w:rFonts w:eastAsia="楷体"/>
          <w:sz w:val="24"/>
          <w:szCs w:val="24"/>
        </w:rPr>
        <w:t>完善面向低轨卫星互联网大监测带宽中非稀疏信号的快速频谱重构方法，完成新型采样架构下非静止星座卫星频谱感知方案设计；</w:t>
      </w:r>
      <w:r w:rsidRPr="004D0DD7">
        <w:rPr>
          <w:rFonts w:eastAsia="楷体"/>
          <w:sz w:val="24"/>
          <w:szCs w:val="24"/>
        </w:rPr>
        <w:t xml:space="preserve">2) </w:t>
      </w:r>
      <w:r w:rsidRPr="004D0DD7">
        <w:rPr>
          <w:rFonts w:eastAsia="楷体"/>
          <w:sz w:val="24"/>
          <w:szCs w:val="24"/>
        </w:rPr>
        <w:t>建立卫星电磁信号知识库，</w:t>
      </w:r>
      <w:r w:rsidRPr="004D0DD7">
        <w:rPr>
          <w:rFonts w:eastAsia="楷体"/>
          <w:sz w:val="24"/>
          <w:szCs w:val="24"/>
          <w:lang w:val="el-GR"/>
        </w:rPr>
        <w:t>构建卫星领域的频谱知识图谱。</w:t>
      </w:r>
    </w:p>
    <w:p w14:paraId="2E70894A" w14:textId="77777777" w:rsidR="00896DA3" w:rsidRPr="004D0DD7" w:rsidRDefault="00896DA3" w:rsidP="00896DA3">
      <w:pPr>
        <w:pStyle w:val="11"/>
        <w:numPr>
          <w:ilvl w:val="0"/>
          <w:numId w:val="8"/>
        </w:numPr>
        <w:snapToGrid w:val="0"/>
        <w:spacing w:before="156" w:after="156"/>
        <w:ind w:firstLineChars="0"/>
        <w:rPr>
          <w:rFonts w:eastAsia="楷体"/>
          <w:sz w:val="24"/>
        </w:rPr>
      </w:pPr>
      <w:r w:rsidRPr="004D0DD7">
        <w:rPr>
          <w:rFonts w:eastAsia="楷体"/>
          <w:sz w:val="24"/>
          <w:szCs w:val="24"/>
        </w:rPr>
        <w:t>量化目标：拟组织一次专家咨询会和项目内部研讨会对项目前期研究</w:t>
      </w:r>
      <w:r w:rsidR="00DC34D1" w:rsidRPr="004D0DD7">
        <w:rPr>
          <w:rFonts w:eastAsia="楷体"/>
          <w:sz w:val="24"/>
          <w:szCs w:val="24"/>
        </w:rPr>
        <w:t>进展进行总结并对后序研究工作进行论证</w:t>
      </w:r>
      <w:r w:rsidRPr="004D0DD7">
        <w:rPr>
          <w:rFonts w:eastAsia="楷体"/>
          <w:sz w:val="24"/>
          <w:szCs w:val="24"/>
        </w:rPr>
        <w:t>。项目组成员拟参加国际</w:t>
      </w:r>
      <w:r w:rsidRPr="004D0DD7">
        <w:rPr>
          <w:rFonts w:eastAsia="楷体"/>
          <w:sz w:val="24"/>
          <w:szCs w:val="24"/>
        </w:rPr>
        <w:t>/</w:t>
      </w:r>
      <w:r w:rsidRPr="004D0DD7">
        <w:rPr>
          <w:rFonts w:eastAsia="楷体"/>
          <w:sz w:val="24"/>
          <w:szCs w:val="24"/>
        </w:rPr>
        <w:t>国内学术会议</w:t>
      </w:r>
      <w:r w:rsidRPr="004D0DD7">
        <w:rPr>
          <w:rFonts w:eastAsia="楷体"/>
          <w:sz w:val="24"/>
          <w:szCs w:val="24"/>
        </w:rPr>
        <w:t>1-2</w:t>
      </w:r>
      <w:r w:rsidRPr="004D0DD7">
        <w:rPr>
          <w:rFonts w:eastAsia="楷体"/>
          <w:sz w:val="24"/>
          <w:szCs w:val="24"/>
        </w:rPr>
        <w:t>人次；撰写学术论文</w:t>
      </w:r>
      <w:r w:rsidRPr="004D0DD7">
        <w:rPr>
          <w:rFonts w:eastAsia="楷体"/>
          <w:sz w:val="24"/>
          <w:szCs w:val="24"/>
        </w:rPr>
        <w:t>2-4</w:t>
      </w:r>
      <w:r w:rsidRPr="004D0DD7">
        <w:rPr>
          <w:rFonts w:eastAsia="楷体"/>
          <w:sz w:val="24"/>
          <w:szCs w:val="24"/>
        </w:rPr>
        <w:t>篇；申请发明专利</w:t>
      </w:r>
      <w:r w:rsidRPr="004D0DD7">
        <w:rPr>
          <w:rFonts w:eastAsia="楷体"/>
          <w:sz w:val="24"/>
          <w:szCs w:val="24"/>
        </w:rPr>
        <w:t>1-2</w:t>
      </w:r>
      <w:r w:rsidRPr="004D0DD7">
        <w:rPr>
          <w:rFonts w:eastAsia="楷体"/>
          <w:sz w:val="24"/>
          <w:szCs w:val="24"/>
        </w:rPr>
        <w:t>项。</w:t>
      </w:r>
    </w:p>
    <w:p w14:paraId="2E4FBAAB" w14:textId="77777777" w:rsidR="00DF7A4D" w:rsidRPr="004D0DD7" w:rsidRDefault="004B2FEA">
      <w:pPr>
        <w:snapToGrid w:val="0"/>
        <w:spacing w:before="156" w:after="156"/>
        <w:rPr>
          <w:rFonts w:eastAsia="楷体"/>
          <w:b/>
          <w:bCs/>
          <w:sz w:val="24"/>
        </w:rPr>
      </w:pPr>
      <w:r w:rsidRPr="004D0DD7">
        <w:rPr>
          <w:rFonts w:eastAsia="楷体"/>
          <w:b/>
          <w:bCs/>
          <w:sz w:val="24"/>
          <w:szCs w:val="24"/>
        </w:rPr>
        <w:t>2024/07—2024/12</w:t>
      </w:r>
    </w:p>
    <w:p w14:paraId="43B90358" w14:textId="77777777" w:rsidR="00A95A32" w:rsidRPr="004D0DD7" w:rsidRDefault="004B2FEA" w:rsidP="00BA2890">
      <w:pPr>
        <w:pStyle w:val="11"/>
        <w:numPr>
          <w:ilvl w:val="0"/>
          <w:numId w:val="8"/>
        </w:numPr>
        <w:snapToGrid w:val="0"/>
        <w:spacing w:before="156" w:after="156"/>
        <w:ind w:firstLineChars="0"/>
        <w:rPr>
          <w:rFonts w:eastAsia="楷体"/>
          <w:sz w:val="24"/>
          <w:szCs w:val="24"/>
        </w:rPr>
      </w:pPr>
      <w:r w:rsidRPr="004D0DD7">
        <w:rPr>
          <w:rFonts w:eastAsia="楷体"/>
          <w:sz w:val="24"/>
          <w:szCs w:val="24"/>
        </w:rPr>
        <w:t>研究任务：</w:t>
      </w:r>
      <w:r w:rsidRPr="004D0DD7">
        <w:rPr>
          <w:rFonts w:eastAsia="楷体"/>
          <w:sz w:val="24"/>
          <w:szCs w:val="24"/>
        </w:rPr>
        <w:t>1)</w:t>
      </w:r>
      <w:r w:rsidR="00A95A32" w:rsidRPr="004D0DD7">
        <w:rPr>
          <w:rFonts w:eastAsia="楷体"/>
          <w:sz w:val="24"/>
          <w:szCs w:val="24"/>
        </w:rPr>
        <w:t xml:space="preserve"> </w:t>
      </w:r>
      <w:r w:rsidR="00A95A32" w:rsidRPr="004D0DD7">
        <w:rPr>
          <w:rFonts w:eastAsia="楷体"/>
          <w:sz w:val="24"/>
          <w:szCs w:val="24"/>
        </w:rPr>
        <w:t>完成宽带频谱高效感知模块设计；</w:t>
      </w:r>
      <w:r w:rsidR="00A95A32" w:rsidRPr="004D0DD7">
        <w:rPr>
          <w:rFonts w:eastAsia="楷体"/>
          <w:sz w:val="24"/>
          <w:szCs w:val="24"/>
        </w:rPr>
        <w:t>2)</w:t>
      </w:r>
      <w:r w:rsidR="00DC34D1" w:rsidRPr="004D0DD7">
        <w:rPr>
          <w:rFonts w:eastAsia="楷体"/>
          <w:sz w:val="24"/>
          <w:szCs w:val="24"/>
        </w:rPr>
        <w:t>构建异质多模态信息的卫星干扰预测模型；</w:t>
      </w:r>
      <w:r w:rsidR="00A95A32" w:rsidRPr="004D0DD7">
        <w:rPr>
          <w:rFonts w:eastAsia="楷体"/>
          <w:sz w:val="24"/>
          <w:szCs w:val="24"/>
        </w:rPr>
        <w:t>3</w:t>
      </w:r>
      <w:r w:rsidR="00DC34D1" w:rsidRPr="004D0DD7">
        <w:rPr>
          <w:rFonts w:eastAsia="楷体"/>
          <w:sz w:val="24"/>
          <w:szCs w:val="24"/>
        </w:rPr>
        <w:t>）</w:t>
      </w:r>
      <w:r w:rsidR="00A95A32" w:rsidRPr="004D0DD7">
        <w:rPr>
          <w:rFonts w:eastAsia="楷体"/>
          <w:sz w:val="24"/>
          <w:szCs w:val="24"/>
        </w:rPr>
        <w:t>完成具有频谱感知功能的终端原理样机研制</w:t>
      </w:r>
      <w:r w:rsidR="0081571E" w:rsidRPr="004D0DD7">
        <w:rPr>
          <w:rFonts w:eastAsia="楷体"/>
          <w:sz w:val="24"/>
          <w:szCs w:val="24"/>
        </w:rPr>
        <w:t>。</w:t>
      </w:r>
    </w:p>
    <w:p w14:paraId="2BC21CEA" w14:textId="77777777" w:rsidR="00DF7A4D" w:rsidRPr="004D0DD7" w:rsidRDefault="004B2FEA" w:rsidP="00BA2890">
      <w:pPr>
        <w:pStyle w:val="11"/>
        <w:numPr>
          <w:ilvl w:val="0"/>
          <w:numId w:val="8"/>
        </w:numPr>
        <w:snapToGrid w:val="0"/>
        <w:spacing w:before="156" w:after="156"/>
        <w:ind w:firstLineChars="0"/>
        <w:rPr>
          <w:rFonts w:eastAsia="楷体"/>
          <w:sz w:val="24"/>
        </w:rPr>
      </w:pPr>
      <w:r w:rsidRPr="004D0DD7">
        <w:rPr>
          <w:rFonts w:eastAsia="楷体"/>
          <w:sz w:val="24"/>
          <w:szCs w:val="24"/>
        </w:rPr>
        <w:t>量化目标：</w:t>
      </w:r>
      <w:r w:rsidR="0081571E" w:rsidRPr="004D0DD7">
        <w:rPr>
          <w:rFonts w:eastAsia="楷体"/>
          <w:sz w:val="24"/>
          <w:szCs w:val="24"/>
        </w:rPr>
        <w:t>项目组成员拟参加国际</w:t>
      </w:r>
      <w:r w:rsidR="0081571E" w:rsidRPr="004D0DD7">
        <w:rPr>
          <w:rFonts w:eastAsia="楷体"/>
          <w:sz w:val="24"/>
          <w:szCs w:val="24"/>
        </w:rPr>
        <w:t>/</w:t>
      </w:r>
      <w:r w:rsidR="0081571E" w:rsidRPr="004D0DD7">
        <w:rPr>
          <w:rFonts w:eastAsia="楷体"/>
          <w:sz w:val="24"/>
          <w:szCs w:val="24"/>
        </w:rPr>
        <w:t>国内学术会议</w:t>
      </w:r>
      <w:r w:rsidR="0081571E" w:rsidRPr="004D0DD7">
        <w:rPr>
          <w:rFonts w:eastAsia="楷体"/>
          <w:sz w:val="24"/>
          <w:szCs w:val="24"/>
        </w:rPr>
        <w:t>1-2</w:t>
      </w:r>
      <w:r w:rsidR="0081571E" w:rsidRPr="004D0DD7">
        <w:rPr>
          <w:rFonts w:eastAsia="楷体"/>
          <w:sz w:val="24"/>
          <w:szCs w:val="24"/>
        </w:rPr>
        <w:t>人次；撰写学术论文</w:t>
      </w:r>
      <w:r w:rsidR="0081571E" w:rsidRPr="004D0DD7">
        <w:rPr>
          <w:rFonts w:eastAsia="楷体"/>
          <w:sz w:val="24"/>
          <w:szCs w:val="24"/>
        </w:rPr>
        <w:t>2-4</w:t>
      </w:r>
      <w:r w:rsidR="0081571E" w:rsidRPr="004D0DD7">
        <w:rPr>
          <w:rFonts w:eastAsia="楷体"/>
          <w:sz w:val="24"/>
          <w:szCs w:val="24"/>
        </w:rPr>
        <w:t>篇；申请发明专利</w:t>
      </w:r>
      <w:r w:rsidR="0081571E" w:rsidRPr="004D0DD7">
        <w:rPr>
          <w:rFonts w:eastAsia="楷体"/>
          <w:sz w:val="24"/>
          <w:szCs w:val="24"/>
        </w:rPr>
        <w:t>1-2</w:t>
      </w:r>
      <w:r w:rsidR="0081571E" w:rsidRPr="004D0DD7">
        <w:rPr>
          <w:rFonts w:eastAsia="楷体"/>
          <w:sz w:val="24"/>
          <w:szCs w:val="24"/>
        </w:rPr>
        <w:t>项。</w:t>
      </w:r>
    </w:p>
    <w:p w14:paraId="50DBFD98" w14:textId="77777777" w:rsidR="00DF7A4D" w:rsidRPr="004D0DD7" w:rsidRDefault="004B2FEA">
      <w:pPr>
        <w:snapToGrid w:val="0"/>
        <w:spacing w:before="156" w:after="156"/>
        <w:rPr>
          <w:rFonts w:eastAsia="楷体"/>
          <w:b/>
          <w:bCs/>
          <w:sz w:val="24"/>
        </w:rPr>
      </w:pPr>
      <w:r w:rsidRPr="004D0DD7">
        <w:rPr>
          <w:rFonts w:eastAsia="楷体"/>
          <w:b/>
          <w:bCs/>
          <w:sz w:val="24"/>
          <w:szCs w:val="24"/>
        </w:rPr>
        <w:t>2025/01—2025/06</w:t>
      </w:r>
    </w:p>
    <w:p w14:paraId="229CA017" w14:textId="77777777" w:rsidR="00DF7A4D" w:rsidRPr="004D0DD7" w:rsidRDefault="004B2FEA" w:rsidP="00DC34D1">
      <w:pPr>
        <w:pStyle w:val="11"/>
        <w:numPr>
          <w:ilvl w:val="0"/>
          <w:numId w:val="8"/>
        </w:numPr>
        <w:snapToGrid w:val="0"/>
        <w:spacing w:before="156" w:after="156"/>
        <w:ind w:firstLineChars="0"/>
        <w:rPr>
          <w:rFonts w:eastAsia="楷体"/>
          <w:sz w:val="24"/>
        </w:rPr>
      </w:pPr>
      <w:r w:rsidRPr="004D0DD7">
        <w:rPr>
          <w:rFonts w:eastAsia="楷体"/>
          <w:sz w:val="24"/>
          <w:szCs w:val="24"/>
        </w:rPr>
        <w:t>研究任务：</w:t>
      </w:r>
      <w:r w:rsidRPr="004D0DD7">
        <w:rPr>
          <w:rFonts w:eastAsia="楷体"/>
          <w:sz w:val="24"/>
          <w:szCs w:val="24"/>
        </w:rPr>
        <w:t xml:space="preserve">1) </w:t>
      </w:r>
      <w:r w:rsidRPr="004D0DD7">
        <w:rPr>
          <w:rFonts w:eastAsia="楷体"/>
          <w:sz w:val="24"/>
          <w:szCs w:val="24"/>
        </w:rPr>
        <w:t>结合</w:t>
      </w:r>
      <w:r w:rsidR="00DC34D1" w:rsidRPr="004D0DD7">
        <w:rPr>
          <w:rFonts w:eastAsia="楷体"/>
          <w:sz w:val="24"/>
          <w:szCs w:val="24"/>
        </w:rPr>
        <w:t>低轨卫星宽带频谱感知理论和频谱</w:t>
      </w:r>
      <w:r w:rsidRPr="004D0DD7">
        <w:rPr>
          <w:rFonts w:eastAsia="楷体"/>
          <w:sz w:val="24"/>
          <w:szCs w:val="24"/>
        </w:rPr>
        <w:t>知识图谱</w:t>
      </w:r>
      <w:r w:rsidR="00DC34D1" w:rsidRPr="004D0DD7">
        <w:rPr>
          <w:rFonts w:eastAsia="楷体"/>
          <w:sz w:val="24"/>
          <w:szCs w:val="24"/>
        </w:rPr>
        <w:t>，提出</w:t>
      </w:r>
      <w:r w:rsidRPr="004D0DD7">
        <w:rPr>
          <w:rFonts w:eastAsia="楷体"/>
          <w:sz w:val="24"/>
          <w:szCs w:val="24"/>
        </w:rPr>
        <w:t>针对频谱数据深度挖掘和利用</w:t>
      </w:r>
      <w:r w:rsidR="00A95A32" w:rsidRPr="004D0DD7">
        <w:rPr>
          <w:rFonts w:eastAsia="楷体"/>
          <w:sz w:val="24"/>
          <w:szCs w:val="24"/>
        </w:rPr>
        <w:t>的智能决策</w:t>
      </w:r>
      <w:r w:rsidRPr="004D0DD7">
        <w:rPr>
          <w:rFonts w:eastAsia="楷体"/>
          <w:sz w:val="24"/>
          <w:szCs w:val="24"/>
        </w:rPr>
        <w:t>方案；</w:t>
      </w:r>
      <w:r w:rsidRPr="004D0DD7">
        <w:rPr>
          <w:rFonts w:eastAsia="楷体"/>
          <w:sz w:val="24"/>
          <w:szCs w:val="24"/>
        </w:rPr>
        <w:t xml:space="preserve">2) </w:t>
      </w:r>
      <w:r w:rsidR="00DC34D1" w:rsidRPr="004D0DD7">
        <w:rPr>
          <w:rFonts w:eastAsia="楷体"/>
          <w:sz w:val="24"/>
          <w:szCs w:val="24"/>
        </w:rPr>
        <w:t>搭建面向频谱深度认知和决策的软硬件演示验证平台</w:t>
      </w:r>
      <w:r w:rsidRPr="004D0DD7">
        <w:rPr>
          <w:rFonts w:eastAsia="楷体"/>
          <w:sz w:val="24"/>
          <w:szCs w:val="24"/>
        </w:rPr>
        <w:t>。</w:t>
      </w:r>
    </w:p>
    <w:p w14:paraId="6DB64D19" w14:textId="77777777" w:rsidR="00DF7A4D" w:rsidRPr="004D0DD7" w:rsidRDefault="004B2FEA" w:rsidP="0081571E">
      <w:pPr>
        <w:pStyle w:val="11"/>
        <w:numPr>
          <w:ilvl w:val="0"/>
          <w:numId w:val="8"/>
        </w:numPr>
        <w:snapToGrid w:val="0"/>
        <w:spacing w:before="156" w:after="156"/>
        <w:ind w:firstLineChars="0"/>
        <w:rPr>
          <w:rFonts w:eastAsia="楷体"/>
          <w:sz w:val="24"/>
        </w:rPr>
      </w:pPr>
      <w:r w:rsidRPr="004D0DD7">
        <w:rPr>
          <w:rFonts w:eastAsia="楷体"/>
          <w:sz w:val="24"/>
          <w:szCs w:val="24"/>
        </w:rPr>
        <w:t>量化目标：</w:t>
      </w:r>
      <w:r w:rsidR="0081571E" w:rsidRPr="004D0DD7">
        <w:rPr>
          <w:rFonts w:eastAsia="楷体"/>
          <w:sz w:val="24"/>
          <w:szCs w:val="24"/>
        </w:rPr>
        <w:t>拟组织一次专家咨询会和项目内部研讨会对项目研究进展进行总结并对后序研究工作进行论证。项目组成员拟参加国际</w:t>
      </w:r>
      <w:r w:rsidR="0081571E" w:rsidRPr="004D0DD7">
        <w:rPr>
          <w:rFonts w:eastAsia="楷体"/>
          <w:sz w:val="24"/>
          <w:szCs w:val="24"/>
        </w:rPr>
        <w:t>/</w:t>
      </w:r>
      <w:r w:rsidR="0081571E" w:rsidRPr="004D0DD7">
        <w:rPr>
          <w:rFonts w:eastAsia="楷体"/>
          <w:sz w:val="24"/>
          <w:szCs w:val="24"/>
        </w:rPr>
        <w:t>国内学术会议</w:t>
      </w:r>
      <w:r w:rsidR="0081571E" w:rsidRPr="004D0DD7">
        <w:rPr>
          <w:rFonts w:eastAsia="楷体"/>
          <w:sz w:val="24"/>
          <w:szCs w:val="24"/>
        </w:rPr>
        <w:t>1-2</w:t>
      </w:r>
      <w:r w:rsidR="0081571E" w:rsidRPr="004D0DD7">
        <w:rPr>
          <w:rFonts w:eastAsia="楷体"/>
          <w:sz w:val="24"/>
          <w:szCs w:val="24"/>
        </w:rPr>
        <w:t>人次；撰写学术论文</w:t>
      </w:r>
      <w:r w:rsidR="0081571E" w:rsidRPr="004D0DD7">
        <w:rPr>
          <w:rFonts w:eastAsia="楷体"/>
          <w:sz w:val="24"/>
          <w:szCs w:val="24"/>
        </w:rPr>
        <w:t>2-3</w:t>
      </w:r>
      <w:r w:rsidR="0081571E" w:rsidRPr="004D0DD7">
        <w:rPr>
          <w:rFonts w:eastAsia="楷体"/>
          <w:sz w:val="24"/>
          <w:szCs w:val="24"/>
        </w:rPr>
        <w:t>篇；申请发明专利</w:t>
      </w:r>
      <w:r w:rsidR="0081571E" w:rsidRPr="004D0DD7">
        <w:rPr>
          <w:rFonts w:eastAsia="楷体"/>
          <w:sz w:val="24"/>
          <w:szCs w:val="24"/>
        </w:rPr>
        <w:t>1-2</w:t>
      </w:r>
      <w:r w:rsidR="0081571E" w:rsidRPr="004D0DD7">
        <w:rPr>
          <w:rFonts w:eastAsia="楷体"/>
          <w:sz w:val="24"/>
          <w:szCs w:val="24"/>
        </w:rPr>
        <w:t>项。</w:t>
      </w:r>
      <w:r w:rsidRPr="004D0DD7">
        <w:rPr>
          <w:rFonts w:eastAsia="楷体"/>
          <w:sz w:val="24"/>
          <w:szCs w:val="24"/>
        </w:rPr>
        <w:t>。</w:t>
      </w:r>
    </w:p>
    <w:p w14:paraId="05B8A183" w14:textId="77777777" w:rsidR="00DF7A4D" w:rsidRPr="004D0DD7" w:rsidRDefault="004B2FEA">
      <w:pPr>
        <w:snapToGrid w:val="0"/>
        <w:spacing w:before="156" w:after="156"/>
        <w:rPr>
          <w:rFonts w:eastAsia="楷体"/>
          <w:b/>
          <w:bCs/>
          <w:sz w:val="24"/>
        </w:rPr>
      </w:pPr>
      <w:r w:rsidRPr="004D0DD7">
        <w:rPr>
          <w:rFonts w:eastAsia="楷体"/>
          <w:b/>
          <w:bCs/>
          <w:sz w:val="24"/>
          <w:szCs w:val="24"/>
        </w:rPr>
        <w:t>2025/07—2025/12</w:t>
      </w:r>
    </w:p>
    <w:p w14:paraId="1718C196" w14:textId="77777777" w:rsidR="00DF7A4D" w:rsidRPr="004D0DD7" w:rsidRDefault="004B2FEA" w:rsidP="00A95A32">
      <w:pPr>
        <w:pStyle w:val="11"/>
        <w:numPr>
          <w:ilvl w:val="0"/>
          <w:numId w:val="8"/>
        </w:numPr>
        <w:snapToGrid w:val="0"/>
        <w:spacing w:before="156" w:after="156"/>
        <w:ind w:firstLineChars="0"/>
        <w:rPr>
          <w:rFonts w:eastAsia="楷体"/>
          <w:sz w:val="24"/>
        </w:rPr>
      </w:pPr>
      <w:r w:rsidRPr="004D0DD7">
        <w:rPr>
          <w:rFonts w:eastAsia="楷体"/>
          <w:sz w:val="24"/>
          <w:szCs w:val="24"/>
        </w:rPr>
        <w:t>研究任务：</w:t>
      </w:r>
      <w:r w:rsidRPr="004D0DD7">
        <w:rPr>
          <w:rFonts w:eastAsia="楷体"/>
          <w:sz w:val="24"/>
          <w:szCs w:val="24"/>
        </w:rPr>
        <w:t xml:space="preserve">1) </w:t>
      </w:r>
      <w:r w:rsidR="00DC34D1" w:rsidRPr="004D0DD7">
        <w:rPr>
          <w:rFonts w:eastAsia="楷体"/>
          <w:sz w:val="24"/>
          <w:szCs w:val="24"/>
        </w:rPr>
        <w:t>利用银河航天公司在轨卫星实验系统，</w:t>
      </w:r>
      <w:r w:rsidRPr="004D0DD7">
        <w:rPr>
          <w:rFonts w:eastAsia="楷体"/>
          <w:sz w:val="24"/>
          <w:szCs w:val="24"/>
        </w:rPr>
        <w:t>完成低轨卫星互联网频</w:t>
      </w:r>
      <w:r w:rsidRPr="004D0DD7">
        <w:rPr>
          <w:rFonts w:eastAsia="楷体"/>
          <w:sz w:val="24"/>
          <w:szCs w:val="24"/>
        </w:rPr>
        <w:lastRenderedPageBreak/>
        <w:t>谱高效协作感知与智能决策关键技术演示验证环境搭建；</w:t>
      </w:r>
      <w:r w:rsidRPr="004D0DD7">
        <w:rPr>
          <w:rFonts w:eastAsia="楷体"/>
          <w:sz w:val="24"/>
          <w:szCs w:val="24"/>
        </w:rPr>
        <w:t xml:space="preserve">2) </w:t>
      </w:r>
      <w:r w:rsidR="00DC34D1" w:rsidRPr="004D0DD7">
        <w:rPr>
          <w:rFonts w:eastAsia="楷体"/>
          <w:sz w:val="24"/>
          <w:szCs w:val="24"/>
        </w:rPr>
        <w:t>在典型卫星干扰</w:t>
      </w:r>
      <w:r w:rsidR="00A95A32" w:rsidRPr="004D0DD7">
        <w:rPr>
          <w:rFonts w:eastAsia="楷体"/>
          <w:sz w:val="24"/>
          <w:szCs w:val="24"/>
        </w:rPr>
        <w:t>场景</w:t>
      </w:r>
      <w:r w:rsidR="00DC34D1" w:rsidRPr="004D0DD7">
        <w:rPr>
          <w:rFonts w:eastAsia="楷体"/>
          <w:sz w:val="24"/>
          <w:szCs w:val="24"/>
        </w:rPr>
        <w:t>下</w:t>
      </w:r>
      <w:r w:rsidR="00A95A32" w:rsidRPr="004D0DD7">
        <w:rPr>
          <w:rFonts w:eastAsia="楷体"/>
          <w:sz w:val="24"/>
          <w:szCs w:val="24"/>
        </w:rPr>
        <w:t>，</w:t>
      </w:r>
      <w:r w:rsidR="00DC34D1" w:rsidRPr="004D0DD7">
        <w:rPr>
          <w:rFonts w:eastAsia="楷体"/>
          <w:sz w:val="24"/>
          <w:szCs w:val="24"/>
        </w:rPr>
        <w:t>对</w:t>
      </w:r>
      <w:r w:rsidR="00A95A32" w:rsidRPr="004D0DD7">
        <w:rPr>
          <w:rFonts w:eastAsia="楷体"/>
          <w:sz w:val="24"/>
          <w:szCs w:val="24"/>
        </w:rPr>
        <w:t>所</w:t>
      </w:r>
      <w:r w:rsidR="00DC34D1" w:rsidRPr="004D0DD7">
        <w:rPr>
          <w:rFonts w:eastAsia="楷体"/>
          <w:sz w:val="24"/>
          <w:szCs w:val="24"/>
        </w:rPr>
        <w:t>提出的</w:t>
      </w:r>
      <w:r w:rsidR="00A95A32" w:rsidRPr="004D0DD7">
        <w:rPr>
          <w:rFonts w:eastAsia="楷体"/>
          <w:sz w:val="24"/>
          <w:szCs w:val="24"/>
        </w:rPr>
        <w:t>频谱智能感知和决策</w:t>
      </w:r>
      <w:r w:rsidRPr="004D0DD7">
        <w:rPr>
          <w:rFonts w:eastAsia="楷体"/>
          <w:sz w:val="24"/>
          <w:szCs w:val="24"/>
        </w:rPr>
        <w:t>关键技术进行</w:t>
      </w:r>
      <w:r w:rsidR="00DC34D1" w:rsidRPr="004D0DD7">
        <w:rPr>
          <w:rFonts w:eastAsia="楷体"/>
          <w:sz w:val="24"/>
          <w:szCs w:val="24"/>
        </w:rPr>
        <w:t>验证</w:t>
      </w:r>
      <w:r w:rsidRPr="004D0DD7">
        <w:rPr>
          <w:rFonts w:eastAsia="楷体"/>
          <w:sz w:val="24"/>
          <w:szCs w:val="24"/>
        </w:rPr>
        <w:t>测试，评估可行性及复杂度等关键</w:t>
      </w:r>
      <w:r w:rsidR="00DC34D1" w:rsidRPr="004D0DD7">
        <w:rPr>
          <w:rFonts w:eastAsia="楷体"/>
          <w:sz w:val="24"/>
          <w:szCs w:val="24"/>
        </w:rPr>
        <w:t>性能</w:t>
      </w:r>
      <w:r w:rsidRPr="004D0DD7">
        <w:rPr>
          <w:rFonts w:eastAsia="楷体"/>
          <w:sz w:val="24"/>
          <w:szCs w:val="24"/>
        </w:rPr>
        <w:t>指标</w:t>
      </w:r>
      <w:r w:rsidR="00A95A32" w:rsidRPr="004D0DD7">
        <w:rPr>
          <w:rFonts w:eastAsia="楷体"/>
          <w:sz w:val="24"/>
          <w:szCs w:val="24"/>
        </w:rPr>
        <w:t>，形成研究报告。</w:t>
      </w:r>
    </w:p>
    <w:p w14:paraId="2BC7444D" w14:textId="77777777" w:rsidR="00DF7A4D" w:rsidRPr="004D0DD7" w:rsidRDefault="004B2FEA" w:rsidP="0081571E">
      <w:pPr>
        <w:pStyle w:val="11"/>
        <w:numPr>
          <w:ilvl w:val="0"/>
          <w:numId w:val="8"/>
        </w:numPr>
        <w:snapToGrid w:val="0"/>
        <w:spacing w:before="156" w:after="156"/>
        <w:ind w:firstLineChars="0"/>
        <w:rPr>
          <w:rFonts w:eastAsia="楷体"/>
          <w:sz w:val="24"/>
        </w:rPr>
      </w:pPr>
      <w:r w:rsidRPr="004D0DD7">
        <w:rPr>
          <w:rFonts w:eastAsia="楷体"/>
          <w:sz w:val="24"/>
          <w:szCs w:val="24"/>
        </w:rPr>
        <w:t>量化目标：</w:t>
      </w:r>
      <w:r w:rsidR="0081571E" w:rsidRPr="004D0DD7">
        <w:rPr>
          <w:rFonts w:eastAsia="楷体"/>
          <w:sz w:val="24"/>
          <w:szCs w:val="24"/>
        </w:rPr>
        <w:t>拟组织一次专家咨询会和项目内部研讨会对项目</w:t>
      </w:r>
      <w:proofErr w:type="gramStart"/>
      <w:r w:rsidR="00832ADE" w:rsidRPr="004D0DD7">
        <w:rPr>
          <w:rFonts w:eastAsia="楷体"/>
          <w:sz w:val="24"/>
          <w:szCs w:val="24"/>
        </w:rPr>
        <w:t>组总体</w:t>
      </w:r>
      <w:proofErr w:type="gramEnd"/>
      <w:r w:rsidR="00832ADE" w:rsidRPr="004D0DD7">
        <w:rPr>
          <w:rFonts w:eastAsia="楷体"/>
          <w:sz w:val="24"/>
          <w:szCs w:val="24"/>
        </w:rPr>
        <w:t>成果进行验收评估</w:t>
      </w:r>
      <w:r w:rsidR="0081571E" w:rsidRPr="004D0DD7">
        <w:rPr>
          <w:rFonts w:eastAsia="楷体"/>
          <w:sz w:val="24"/>
          <w:szCs w:val="24"/>
        </w:rPr>
        <w:t>。项目组成员拟参加国际</w:t>
      </w:r>
      <w:r w:rsidR="0081571E" w:rsidRPr="004D0DD7">
        <w:rPr>
          <w:rFonts w:eastAsia="楷体"/>
          <w:sz w:val="24"/>
          <w:szCs w:val="24"/>
        </w:rPr>
        <w:t>/</w:t>
      </w:r>
      <w:r w:rsidR="0081571E" w:rsidRPr="004D0DD7">
        <w:rPr>
          <w:rFonts w:eastAsia="楷体"/>
          <w:sz w:val="24"/>
          <w:szCs w:val="24"/>
        </w:rPr>
        <w:t>国内学术会议</w:t>
      </w:r>
      <w:r w:rsidR="0081571E" w:rsidRPr="004D0DD7">
        <w:rPr>
          <w:rFonts w:eastAsia="楷体"/>
          <w:sz w:val="24"/>
          <w:szCs w:val="24"/>
        </w:rPr>
        <w:t>1-2</w:t>
      </w:r>
      <w:r w:rsidR="0081571E" w:rsidRPr="004D0DD7">
        <w:rPr>
          <w:rFonts w:eastAsia="楷体"/>
          <w:sz w:val="24"/>
          <w:szCs w:val="24"/>
        </w:rPr>
        <w:t>人次</w:t>
      </w:r>
      <w:r w:rsidRPr="004D0DD7">
        <w:rPr>
          <w:rFonts w:eastAsia="楷体"/>
          <w:sz w:val="24"/>
          <w:szCs w:val="24"/>
        </w:rPr>
        <w:t>；撰写学术论文</w:t>
      </w:r>
      <w:r w:rsidRPr="004D0DD7">
        <w:rPr>
          <w:rFonts w:eastAsia="楷体"/>
          <w:sz w:val="24"/>
          <w:szCs w:val="24"/>
        </w:rPr>
        <w:t>2-4</w:t>
      </w:r>
      <w:r w:rsidRPr="004D0DD7">
        <w:rPr>
          <w:rFonts w:eastAsia="楷体"/>
          <w:sz w:val="24"/>
          <w:szCs w:val="24"/>
        </w:rPr>
        <w:t>篇；</w:t>
      </w:r>
      <w:r w:rsidR="00A95A32" w:rsidRPr="004D0DD7">
        <w:rPr>
          <w:rFonts w:eastAsia="楷体"/>
          <w:sz w:val="24"/>
          <w:szCs w:val="24"/>
        </w:rPr>
        <w:t>完成项目研究报告</w:t>
      </w:r>
      <w:r w:rsidR="00A95A32" w:rsidRPr="004D0DD7">
        <w:rPr>
          <w:rFonts w:eastAsia="楷体"/>
          <w:sz w:val="24"/>
          <w:szCs w:val="24"/>
        </w:rPr>
        <w:t>1</w:t>
      </w:r>
      <w:r w:rsidR="00A95A32" w:rsidRPr="004D0DD7">
        <w:rPr>
          <w:rFonts w:eastAsia="楷体"/>
          <w:sz w:val="24"/>
          <w:szCs w:val="24"/>
        </w:rPr>
        <w:t>份；</w:t>
      </w:r>
      <w:r w:rsidRPr="004D0DD7">
        <w:rPr>
          <w:rFonts w:eastAsia="楷体"/>
          <w:sz w:val="24"/>
          <w:szCs w:val="24"/>
        </w:rPr>
        <w:t>申请发明专利</w:t>
      </w:r>
      <w:r w:rsidRPr="004D0DD7">
        <w:rPr>
          <w:rFonts w:eastAsia="楷体"/>
          <w:sz w:val="24"/>
          <w:szCs w:val="24"/>
        </w:rPr>
        <w:t>1-2</w:t>
      </w:r>
      <w:r w:rsidRPr="004D0DD7">
        <w:rPr>
          <w:rFonts w:eastAsia="楷体"/>
          <w:sz w:val="24"/>
          <w:szCs w:val="24"/>
        </w:rPr>
        <w:t>项。</w:t>
      </w:r>
    </w:p>
    <w:p w14:paraId="16940947" w14:textId="77777777" w:rsidR="00DF7A4D" w:rsidRPr="004D0DD7" w:rsidRDefault="004B2FEA" w:rsidP="00B426EE">
      <w:pPr>
        <w:snapToGrid w:val="0"/>
        <w:spacing w:beforeLines="50" w:before="156"/>
        <w:ind w:firstLine="482"/>
        <w:outlineLvl w:val="2"/>
        <w:rPr>
          <w:rFonts w:eastAsia="楷体"/>
          <w:b/>
          <w:sz w:val="24"/>
          <w:szCs w:val="24"/>
        </w:rPr>
      </w:pPr>
      <w:r w:rsidRPr="004D0DD7">
        <w:rPr>
          <w:rFonts w:eastAsia="楷体"/>
          <w:b/>
          <w:sz w:val="24"/>
          <w:szCs w:val="24"/>
        </w:rPr>
        <w:t>5.2</w:t>
      </w:r>
      <w:r w:rsidRPr="004D0DD7">
        <w:rPr>
          <w:rFonts w:eastAsia="楷体"/>
          <w:b/>
          <w:sz w:val="24"/>
          <w:szCs w:val="24"/>
        </w:rPr>
        <w:t>预期研究成果</w:t>
      </w:r>
    </w:p>
    <w:p w14:paraId="4834B153" w14:textId="77777777" w:rsidR="00DF7A4D" w:rsidRPr="004D0DD7" w:rsidRDefault="004B2FEA">
      <w:pPr>
        <w:snapToGrid w:val="0"/>
        <w:spacing w:line="400" w:lineRule="exact"/>
        <w:ind w:firstLine="480"/>
        <w:rPr>
          <w:rFonts w:eastAsia="楷体"/>
          <w:sz w:val="24"/>
          <w:szCs w:val="24"/>
        </w:rPr>
      </w:pPr>
      <w:r w:rsidRPr="004D0DD7">
        <w:rPr>
          <w:rFonts w:eastAsia="楷体"/>
          <w:sz w:val="24"/>
          <w:szCs w:val="24"/>
        </w:rPr>
        <w:t>（</w:t>
      </w:r>
      <w:r w:rsidRPr="004D0DD7">
        <w:rPr>
          <w:rFonts w:eastAsia="楷体"/>
          <w:sz w:val="24"/>
          <w:szCs w:val="24"/>
        </w:rPr>
        <w:t>1</w:t>
      </w:r>
      <w:r w:rsidRPr="004D0DD7">
        <w:rPr>
          <w:rFonts w:eastAsia="楷体"/>
          <w:sz w:val="24"/>
          <w:szCs w:val="24"/>
        </w:rPr>
        <w:t>）</w:t>
      </w:r>
      <w:r w:rsidRPr="004D0DD7">
        <w:rPr>
          <w:rFonts w:eastAsia="楷体"/>
          <w:b/>
          <w:sz w:val="24"/>
          <w:szCs w:val="24"/>
        </w:rPr>
        <w:t>理论与技术成果</w:t>
      </w:r>
      <w:r w:rsidRPr="004D0DD7">
        <w:rPr>
          <w:rFonts w:eastAsia="楷体"/>
          <w:sz w:val="24"/>
          <w:szCs w:val="24"/>
        </w:rPr>
        <w:t>：本项目</w:t>
      </w:r>
      <w:r w:rsidR="00BA2890" w:rsidRPr="004D0DD7">
        <w:rPr>
          <w:rFonts w:eastAsia="楷体"/>
          <w:sz w:val="24"/>
          <w:szCs w:val="24"/>
        </w:rPr>
        <w:t>主要针对非静止星座、动态业务导致的复杂干扰难题，研究复杂电磁环境下无线网络资源感知理论与技术，提出频谱协同利用新方法</w:t>
      </w:r>
      <w:r w:rsidRPr="004D0DD7">
        <w:rPr>
          <w:rFonts w:eastAsia="楷体"/>
          <w:sz w:val="24"/>
          <w:szCs w:val="24"/>
        </w:rPr>
        <w:t>，预期取得以下一些理论与技术成果：</w:t>
      </w:r>
    </w:p>
    <w:p w14:paraId="28839066" w14:textId="77777777" w:rsidR="00BA2890" w:rsidRPr="004D0DD7" w:rsidRDefault="00BA2890" w:rsidP="00BA2890">
      <w:pPr>
        <w:pStyle w:val="11"/>
        <w:numPr>
          <w:ilvl w:val="0"/>
          <w:numId w:val="9"/>
        </w:numPr>
        <w:snapToGrid w:val="0"/>
        <w:spacing w:line="400" w:lineRule="exact"/>
        <w:ind w:left="1100" w:firstLineChars="0"/>
        <w:rPr>
          <w:rFonts w:eastAsia="楷体"/>
          <w:sz w:val="24"/>
          <w:szCs w:val="24"/>
        </w:rPr>
      </w:pPr>
      <w:r w:rsidRPr="004D0DD7">
        <w:rPr>
          <w:rFonts w:eastAsia="楷体"/>
          <w:b/>
          <w:sz w:val="24"/>
          <w:szCs w:val="24"/>
        </w:rPr>
        <w:t>构建面向低轨卫星互联网的宽带频谱高效快速感知理论与方法</w:t>
      </w:r>
      <w:r w:rsidRPr="004D0DD7">
        <w:rPr>
          <w:rFonts w:eastAsia="楷体"/>
          <w:sz w:val="24"/>
          <w:szCs w:val="24"/>
        </w:rPr>
        <w:t>。针对卫星通信系统波束指向变化频繁以及干扰信号持续时间短、变化快、带宽大等现象造成的卫星通信系统频谱的大带宽、快变化等特点，提出远低于奈奎斯特采样频率的数据采样结构，以及相应的</w:t>
      </w:r>
      <w:proofErr w:type="gramStart"/>
      <w:r w:rsidRPr="004D0DD7">
        <w:rPr>
          <w:rFonts w:eastAsia="楷体"/>
          <w:sz w:val="24"/>
          <w:szCs w:val="24"/>
        </w:rPr>
        <w:t>低计算复杂度处理</w:t>
      </w:r>
      <w:proofErr w:type="gramEnd"/>
      <w:r w:rsidRPr="004D0DD7">
        <w:rPr>
          <w:rFonts w:eastAsia="楷体"/>
          <w:sz w:val="24"/>
          <w:szCs w:val="24"/>
        </w:rPr>
        <w:t>算法，实现复杂动态环境下频谱的快速重构，为卫星通信终端智能决策通信拟采用的频点、带宽和极化等提供依据。</w:t>
      </w:r>
    </w:p>
    <w:p w14:paraId="5A476B53" w14:textId="77777777" w:rsidR="00DF7A4D" w:rsidRPr="004D0DD7" w:rsidRDefault="00BA2890" w:rsidP="00BA2890">
      <w:pPr>
        <w:pStyle w:val="11"/>
        <w:numPr>
          <w:ilvl w:val="0"/>
          <w:numId w:val="9"/>
        </w:numPr>
        <w:snapToGrid w:val="0"/>
        <w:spacing w:line="400" w:lineRule="exact"/>
        <w:ind w:left="1100" w:firstLineChars="0"/>
        <w:rPr>
          <w:rFonts w:eastAsia="楷体"/>
          <w:color w:val="000000" w:themeColor="text1"/>
          <w:sz w:val="24"/>
          <w:szCs w:val="24"/>
        </w:rPr>
      </w:pPr>
      <w:r w:rsidRPr="004D0DD7">
        <w:rPr>
          <w:rFonts w:eastAsia="楷体"/>
          <w:b/>
          <w:sz w:val="24"/>
          <w:szCs w:val="24"/>
        </w:rPr>
        <w:t>构建基于海量多源异构数据的频谱深度认知和智能决策模型。</w:t>
      </w:r>
      <w:r w:rsidRPr="004D0DD7">
        <w:rPr>
          <w:rFonts w:eastAsia="楷体"/>
          <w:sz w:val="24"/>
          <w:szCs w:val="24"/>
        </w:rPr>
        <w:t>针对复杂动态环境下面向全频谱深度认知和高效利用的难题，突破海量异构数据融合推理技术，多模态数据场景下干扰挖掘技术，构建融合无线域信息、空间域信息、业务域信息、政策域信息等海量多源异构数据的卫星领域知识图谱、卫星干扰预测模型，进一步提升卫星互联网频谱深度认知能力，支撑频谱智能决策</w:t>
      </w:r>
      <w:r w:rsidRPr="004D0DD7">
        <w:rPr>
          <w:rFonts w:eastAsia="楷体"/>
          <w:b/>
          <w:sz w:val="24"/>
          <w:szCs w:val="24"/>
        </w:rPr>
        <w:t>。</w:t>
      </w:r>
    </w:p>
    <w:p w14:paraId="00ED39EE" w14:textId="77777777" w:rsidR="00DF7A4D" w:rsidRPr="004D0DD7" w:rsidRDefault="00BA2890" w:rsidP="00BA2890">
      <w:pPr>
        <w:pStyle w:val="11"/>
        <w:numPr>
          <w:ilvl w:val="0"/>
          <w:numId w:val="9"/>
        </w:numPr>
        <w:snapToGrid w:val="0"/>
        <w:spacing w:line="400" w:lineRule="exact"/>
        <w:ind w:left="1100" w:firstLineChars="0"/>
        <w:rPr>
          <w:rFonts w:eastAsia="楷体"/>
          <w:b/>
          <w:sz w:val="24"/>
          <w:szCs w:val="24"/>
        </w:rPr>
      </w:pPr>
      <w:r w:rsidRPr="004D0DD7">
        <w:rPr>
          <w:rFonts w:eastAsia="楷体"/>
          <w:b/>
          <w:sz w:val="24"/>
          <w:szCs w:val="24"/>
        </w:rPr>
        <w:t>低轨卫星互联网频谱感知终端原理样机与关键技术演示验证平台一套。</w:t>
      </w:r>
      <w:r w:rsidR="004B2FEA" w:rsidRPr="004D0DD7">
        <w:rPr>
          <w:rFonts w:eastAsia="楷体"/>
          <w:sz w:val="24"/>
          <w:szCs w:val="24"/>
        </w:rPr>
        <w:t>针对低轨卫星下行信号，拟搭建软硬件平台，提出频谱深度认知方法和关键技术软硬件演示验证方案</w:t>
      </w:r>
      <w:r w:rsidR="0087716C" w:rsidRPr="004D0DD7">
        <w:rPr>
          <w:rFonts w:eastAsia="楷体"/>
          <w:sz w:val="24"/>
          <w:szCs w:val="24"/>
        </w:rPr>
        <w:t>，推动项目成果实际应用</w:t>
      </w:r>
      <w:r w:rsidR="004B2FEA" w:rsidRPr="004D0DD7">
        <w:rPr>
          <w:rFonts w:eastAsia="楷体"/>
          <w:sz w:val="24"/>
          <w:szCs w:val="24"/>
        </w:rPr>
        <w:t>。</w:t>
      </w:r>
    </w:p>
    <w:p w14:paraId="27D40CB8" w14:textId="77777777" w:rsidR="00DF7A4D" w:rsidRPr="004D0DD7" w:rsidRDefault="004B2FEA">
      <w:pPr>
        <w:snapToGrid w:val="0"/>
        <w:spacing w:line="400" w:lineRule="exact"/>
        <w:ind w:firstLine="480"/>
        <w:rPr>
          <w:rFonts w:eastAsia="楷体"/>
          <w:sz w:val="24"/>
          <w:szCs w:val="24"/>
        </w:rPr>
      </w:pPr>
      <w:r w:rsidRPr="004D0DD7">
        <w:rPr>
          <w:rFonts w:eastAsia="楷体"/>
          <w:sz w:val="24"/>
          <w:szCs w:val="24"/>
        </w:rPr>
        <w:t>（</w:t>
      </w:r>
      <w:r w:rsidRPr="004D0DD7">
        <w:rPr>
          <w:rFonts w:eastAsia="楷体"/>
          <w:sz w:val="24"/>
          <w:szCs w:val="24"/>
        </w:rPr>
        <w:t>2</w:t>
      </w:r>
      <w:r w:rsidRPr="004D0DD7">
        <w:rPr>
          <w:rFonts w:eastAsia="楷体"/>
          <w:sz w:val="24"/>
          <w:szCs w:val="24"/>
        </w:rPr>
        <w:t>）</w:t>
      </w:r>
      <w:r w:rsidRPr="004D0DD7">
        <w:rPr>
          <w:rFonts w:eastAsia="楷体"/>
          <w:b/>
          <w:sz w:val="24"/>
          <w:szCs w:val="24"/>
        </w:rPr>
        <w:t>论文和专利：</w:t>
      </w:r>
      <w:r w:rsidRPr="004D0DD7">
        <w:rPr>
          <w:rFonts w:eastAsia="楷体"/>
          <w:sz w:val="24"/>
          <w:szCs w:val="24"/>
        </w:rPr>
        <w:t>预计在国内外主流学术期刊以及国际知名学术会议上发表论文</w:t>
      </w:r>
      <w:r w:rsidRPr="004D0DD7">
        <w:rPr>
          <w:rFonts w:eastAsia="楷体"/>
          <w:sz w:val="24"/>
          <w:szCs w:val="24"/>
        </w:rPr>
        <w:t xml:space="preserve">8-12 </w:t>
      </w:r>
      <w:r w:rsidRPr="004D0DD7">
        <w:rPr>
          <w:rFonts w:eastAsia="楷体"/>
          <w:sz w:val="24"/>
          <w:szCs w:val="24"/>
        </w:rPr>
        <w:t>篇（其中包括</w:t>
      </w:r>
      <w:r w:rsidRPr="004D0DD7">
        <w:rPr>
          <w:rFonts w:eastAsia="楷体"/>
          <w:sz w:val="24"/>
          <w:szCs w:val="24"/>
        </w:rPr>
        <w:t xml:space="preserve">5-10 </w:t>
      </w:r>
      <w:r w:rsidRPr="004D0DD7">
        <w:rPr>
          <w:rFonts w:eastAsia="楷体"/>
          <w:sz w:val="24"/>
          <w:szCs w:val="24"/>
        </w:rPr>
        <w:t>篇</w:t>
      </w:r>
      <w:r w:rsidRPr="004D0DD7">
        <w:rPr>
          <w:rFonts w:eastAsia="楷体"/>
          <w:sz w:val="24"/>
          <w:szCs w:val="24"/>
        </w:rPr>
        <w:t xml:space="preserve">IEEE </w:t>
      </w:r>
      <w:r w:rsidRPr="004D0DD7">
        <w:rPr>
          <w:rFonts w:eastAsia="楷体"/>
          <w:sz w:val="24"/>
          <w:szCs w:val="24"/>
        </w:rPr>
        <w:t>期刊</w:t>
      </w:r>
      <w:r w:rsidRPr="004D0DD7">
        <w:rPr>
          <w:rFonts w:eastAsia="楷体"/>
          <w:sz w:val="24"/>
          <w:szCs w:val="24"/>
        </w:rPr>
        <w:t>/</w:t>
      </w:r>
      <w:r w:rsidRPr="004D0DD7">
        <w:rPr>
          <w:rFonts w:eastAsia="楷体"/>
          <w:sz w:val="24"/>
          <w:szCs w:val="24"/>
        </w:rPr>
        <w:t>国内各学会认定的</w:t>
      </w:r>
      <w:r w:rsidRPr="004D0DD7">
        <w:rPr>
          <w:rFonts w:eastAsia="楷体"/>
          <w:sz w:val="24"/>
          <w:szCs w:val="24"/>
        </w:rPr>
        <w:t>A</w:t>
      </w:r>
      <w:r w:rsidRPr="004D0DD7">
        <w:rPr>
          <w:rFonts w:eastAsia="楷体"/>
          <w:sz w:val="24"/>
          <w:szCs w:val="24"/>
        </w:rPr>
        <w:t>类期刊论文）；申请发明专利</w:t>
      </w:r>
      <w:r w:rsidRPr="004D0DD7">
        <w:rPr>
          <w:rFonts w:eastAsia="楷体"/>
          <w:sz w:val="24"/>
          <w:szCs w:val="24"/>
        </w:rPr>
        <w:t>5-8</w:t>
      </w:r>
      <w:r w:rsidRPr="004D0DD7">
        <w:rPr>
          <w:rFonts w:eastAsia="楷体"/>
          <w:sz w:val="24"/>
          <w:szCs w:val="24"/>
        </w:rPr>
        <w:t>项；</w:t>
      </w:r>
    </w:p>
    <w:p w14:paraId="0CF8BD99" w14:textId="77777777" w:rsidR="00DF7A4D" w:rsidRPr="004D0DD7" w:rsidRDefault="004B2FEA">
      <w:pPr>
        <w:snapToGrid w:val="0"/>
        <w:spacing w:line="400" w:lineRule="exact"/>
        <w:ind w:firstLine="480"/>
        <w:rPr>
          <w:rFonts w:eastAsia="楷体"/>
          <w:sz w:val="24"/>
          <w:szCs w:val="24"/>
        </w:rPr>
      </w:pPr>
      <w:r w:rsidRPr="004D0DD7">
        <w:rPr>
          <w:rFonts w:eastAsia="楷体"/>
          <w:sz w:val="24"/>
          <w:szCs w:val="24"/>
        </w:rPr>
        <w:t>（</w:t>
      </w:r>
      <w:r w:rsidRPr="004D0DD7">
        <w:rPr>
          <w:rFonts w:eastAsia="楷体"/>
          <w:sz w:val="24"/>
          <w:szCs w:val="24"/>
        </w:rPr>
        <w:t>3</w:t>
      </w:r>
      <w:r w:rsidRPr="004D0DD7">
        <w:rPr>
          <w:rFonts w:eastAsia="楷体"/>
          <w:sz w:val="24"/>
          <w:szCs w:val="24"/>
        </w:rPr>
        <w:t>）</w:t>
      </w:r>
      <w:r w:rsidRPr="004D0DD7">
        <w:rPr>
          <w:rFonts w:eastAsia="楷体"/>
          <w:b/>
          <w:sz w:val="24"/>
          <w:szCs w:val="24"/>
        </w:rPr>
        <w:t>人才培养</w:t>
      </w:r>
      <w:r w:rsidRPr="004D0DD7">
        <w:rPr>
          <w:rFonts w:eastAsia="楷体"/>
          <w:sz w:val="24"/>
          <w:szCs w:val="24"/>
        </w:rPr>
        <w:t>：培养博士生</w:t>
      </w:r>
      <w:r w:rsidRPr="004D0DD7">
        <w:rPr>
          <w:rFonts w:eastAsia="楷体"/>
          <w:sz w:val="24"/>
          <w:szCs w:val="24"/>
        </w:rPr>
        <w:t xml:space="preserve">6-8 </w:t>
      </w:r>
      <w:r w:rsidRPr="004D0DD7">
        <w:rPr>
          <w:rFonts w:eastAsia="楷体"/>
          <w:sz w:val="24"/>
          <w:szCs w:val="24"/>
        </w:rPr>
        <w:t>人，硕士</w:t>
      </w:r>
      <w:r w:rsidRPr="004D0DD7">
        <w:rPr>
          <w:rFonts w:eastAsia="楷体"/>
          <w:sz w:val="24"/>
          <w:szCs w:val="24"/>
        </w:rPr>
        <w:t xml:space="preserve">10-12 </w:t>
      </w:r>
      <w:r w:rsidRPr="004D0DD7">
        <w:rPr>
          <w:rFonts w:eastAsia="楷体"/>
          <w:sz w:val="24"/>
          <w:szCs w:val="24"/>
        </w:rPr>
        <w:t>人；</w:t>
      </w:r>
    </w:p>
    <w:p w14:paraId="3D8E51E3" w14:textId="77777777" w:rsidR="00DF7A4D" w:rsidRPr="004D0DD7" w:rsidRDefault="00DF7A4D">
      <w:pPr>
        <w:snapToGrid w:val="0"/>
        <w:spacing w:line="440" w:lineRule="exact"/>
        <w:ind w:firstLineChars="198" w:firstLine="475"/>
        <w:rPr>
          <w:rFonts w:eastAsia="楷体"/>
          <w:sz w:val="24"/>
          <w:szCs w:val="24"/>
          <w:highlight w:val="yellow"/>
        </w:rPr>
      </w:pPr>
    </w:p>
    <w:p w14:paraId="17E8559C" w14:textId="77777777" w:rsidR="003D1278" w:rsidRPr="004D0DD7" w:rsidRDefault="003D1278" w:rsidP="003D1278">
      <w:pPr>
        <w:snapToGrid w:val="0"/>
        <w:spacing w:before="120" w:line="440" w:lineRule="exact"/>
        <w:ind w:firstLineChars="200" w:firstLine="562"/>
        <w:rPr>
          <w:rFonts w:eastAsia="楷体"/>
          <w:color w:val="0070C0"/>
          <w:sz w:val="28"/>
          <w:szCs w:val="28"/>
        </w:rPr>
      </w:pPr>
      <w:r w:rsidRPr="004D0DD7">
        <w:rPr>
          <w:rFonts w:eastAsia="楷体"/>
          <w:b/>
          <w:bCs/>
          <w:color w:val="0070C0"/>
          <w:sz w:val="28"/>
          <w:szCs w:val="28"/>
        </w:rPr>
        <w:t>（二）研究基础与工作条件</w:t>
      </w:r>
    </w:p>
    <w:p w14:paraId="4728FF43" w14:textId="77777777" w:rsidR="003D1278" w:rsidRPr="004D0DD7" w:rsidRDefault="003D1278" w:rsidP="003D1278">
      <w:pPr>
        <w:snapToGrid w:val="0"/>
        <w:spacing w:line="440" w:lineRule="exact"/>
        <w:ind w:firstLineChars="200" w:firstLine="560"/>
        <w:rPr>
          <w:rFonts w:eastAsia="楷体"/>
          <w:color w:val="0070C0"/>
          <w:sz w:val="28"/>
          <w:szCs w:val="28"/>
        </w:rPr>
      </w:pPr>
      <w:r w:rsidRPr="004D0DD7">
        <w:rPr>
          <w:rFonts w:eastAsia="楷体"/>
          <w:color w:val="0070C0"/>
          <w:sz w:val="28"/>
          <w:szCs w:val="28"/>
        </w:rPr>
        <w:t>1</w:t>
      </w:r>
      <w:r w:rsidRPr="004D0DD7">
        <w:rPr>
          <w:rFonts w:eastAsia="楷体"/>
          <w:color w:val="0070C0"/>
          <w:sz w:val="28"/>
          <w:szCs w:val="28"/>
        </w:rPr>
        <w:t>．</w:t>
      </w:r>
      <w:r w:rsidRPr="004D0DD7">
        <w:rPr>
          <w:rFonts w:eastAsia="楷体"/>
          <w:b/>
          <w:bCs/>
          <w:color w:val="0070C0"/>
          <w:sz w:val="28"/>
          <w:szCs w:val="28"/>
        </w:rPr>
        <w:t>研究基础</w:t>
      </w:r>
      <w:r w:rsidRPr="004D0DD7">
        <w:rPr>
          <w:rFonts w:eastAsia="楷体"/>
          <w:color w:val="0070C0"/>
          <w:sz w:val="28"/>
          <w:szCs w:val="28"/>
        </w:rPr>
        <w:t>（与本项目相关的研究工作积累和已取得的研究工作成绩）；</w:t>
      </w:r>
    </w:p>
    <w:p w14:paraId="0AD59305" w14:textId="77777777" w:rsidR="009F236C" w:rsidRPr="004D0DD7" w:rsidRDefault="00DE53EB" w:rsidP="009F236C">
      <w:pPr>
        <w:pStyle w:val="afe"/>
        <w:numPr>
          <w:ilvl w:val="0"/>
          <w:numId w:val="21"/>
        </w:numPr>
        <w:snapToGrid w:val="0"/>
        <w:spacing w:before="156" w:after="156" w:line="400" w:lineRule="exact"/>
        <w:ind w:firstLineChars="0"/>
        <w:rPr>
          <w:rFonts w:eastAsia="楷体"/>
          <w:b/>
          <w:sz w:val="24"/>
          <w:szCs w:val="24"/>
        </w:rPr>
      </w:pPr>
      <w:r w:rsidRPr="004D0DD7">
        <w:rPr>
          <w:rFonts w:eastAsia="楷体"/>
          <w:b/>
          <w:sz w:val="24"/>
          <w:szCs w:val="24"/>
        </w:rPr>
        <w:t>深圳大学</w:t>
      </w:r>
      <w:r w:rsidR="009F236C" w:rsidRPr="004D0DD7">
        <w:rPr>
          <w:rFonts w:eastAsia="楷体"/>
          <w:b/>
          <w:sz w:val="24"/>
          <w:szCs w:val="24"/>
        </w:rPr>
        <w:t>团队研究基础</w:t>
      </w:r>
    </w:p>
    <w:p w14:paraId="3E75ECF3" w14:textId="77777777" w:rsidR="00731A0D" w:rsidRPr="004D0DD7" w:rsidRDefault="00731A0D" w:rsidP="00731A0D">
      <w:pPr>
        <w:snapToGrid w:val="0"/>
        <w:spacing w:before="156" w:after="156" w:line="400" w:lineRule="exact"/>
        <w:ind w:firstLineChars="196" w:firstLine="470"/>
        <w:rPr>
          <w:rFonts w:eastAsia="楷体"/>
          <w:sz w:val="24"/>
          <w:szCs w:val="24"/>
        </w:rPr>
      </w:pPr>
      <w:r w:rsidRPr="004D0DD7">
        <w:rPr>
          <w:rFonts w:eastAsia="楷体"/>
          <w:sz w:val="24"/>
          <w:szCs w:val="24"/>
        </w:rPr>
        <w:lastRenderedPageBreak/>
        <w:t>本项目申请人多年来一直从事无线网络中频谱共存共享技术和网络性能优化配置研究，熟练掌握了以概率论、图论、最优化理论、统计信号分析为数学工具的理论分析方法。申请人发表在</w:t>
      </w:r>
      <w:r w:rsidRPr="004D0DD7">
        <w:rPr>
          <w:rFonts w:eastAsia="楷体"/>
          <w:sz w:val="24"/>
          <w:szCs w:val="24"/>
        </w:rPr>
        <w:t>IEEE Transactions on Communications</w:t>
      </w:r>
      <w:r w:rsidRPr="004D0DD7">
        <w:rPr>
          <w:rFonts w:eastAsia="楷体"/>
          <w:sz w:val="24"/>
          <w:szCs w:val="24"/>
        </w:rPr>
        <w:t>上的关于</w:t>
      </w:r>
      <w:r w:rsidRPr="004D0DD7">
        <w:rPr>
          <w:rFonts w:eastAsia="楷体"/>
          <w:sz w:val="24"/>
          <w:szCs w:val="24"/>
        </w:rPr>
        <w:t>D2D</w:t>
      </w:r>
      <w:r w:rsidRPr="004D0DD7">
        <w:rPr>
          <w:rFonts w:eastAsia="楷体"/>
          <w:sz w:val="24"/>
          <w:szCs w:val="24"/>
        </w:rPr>
        <w:t>（</w:t>
      </w:r>
      <w:r w:rsidRPr="004D0DD7">
        <w:rPr>
          <w:rFonts w:eastAsia="楷体"/>
          <w:sz w:val="24"/>
          <w:szCs w:val="24"/>
        </w:rPr>
        <w:t>Device-to-Device</w:t>
      </w:r>
      <w:r w:rsidRPr="004D0DD7">
        <w:rPr>
          <w:rFonts w:eastAsia="楷体"/>
          <w:sz w:val="24"/>
          <w:szCs w:val="24"/>
        </w:rPr>
        <w:t>）直通通信与传统蜂窝通信共享频谱资源的研究工作位于此期刊最受欢迎文章</w:t>
      </w:r>
      <w:r w:rsidRPr="004D0DD7">
        <w:rPr>
          <w:rFonts w:eastAsia="楷体"/>
          <w:sz w:val="24"/>
          <w:szCs w:val="24"/>
        </w:rPr>
        <w:t>(Top 1 Popular)</w:t>
      </w:r>
      <w:r w:rsidRPr="004D0DD7">
        <w:rPr>
          <w:rFonts w:eastAsia="楷体"/>
          <w:sz w:val="24"/>
          <w:szCs w:val="24"/>
        </w:rPr>
        <w:t>达</w:t>
      </w:r>
      <w:r w:rsidRPr="004D0DD7">
        <w:rPr>
          <w:rFonts w:eastAsia="楷体"/>
          <w:sz w:val="24"/>
          <w:szCs w:val="24"/>
        </w:rPr>
        <w:t>10</w:t>
      </w:r>
      <w:r w:rsidRPr="004D0DD7">
        <w:rPr>
          <w:rFonts w:eastAsia="楷体"/>
          <w:sz w:val="24"/>
          <w:szCs w:val="24"/>
        </w:rPr>
        <w:t>个月，并被时任主编在</w:t>
      </w:r>
      <w:r w:rsidRPr="004D0DD7">
        <w:rPr>
          <w:rFonts w:eastAsia="楷体"/>
          <w:sz w:val="24"/>
          <w:szCs w:val="24"/>
        </w:rPr>
        <w:t xml:space="preserve">IEEE </w:t>
      </w:r>
      <w:proofErr w:type="spellStart"/>
      <w:r w:rsidRPr="004D0DD7">
        <w:rPr>
          <w:rFonts w:eastAsia="楷体"/>
          <w:sz w:val="24"/>
          <w:szCs w:val="24"/>
        </w:rPr>
        <w:t>ComSoc</w:t>
      </w:r>
      <w:proofErr w:type="spellEnd"/>
      <w:r w:rsidRPr="004D0DD7">
        <w:rPr>
          <w:rFonts w:eastAsia="楷体"/>
          <w:sz w:val="24"/>
          <w:szCs w:val="24"/>
        </w:rPr>
        <w:t xml:space="preserve"> Technology News</w:t>
      </w:r>
      <w:r w:rsidRPr="004D0DD7">
        <w:rPr>
          <w:rFonts w:eastAsia="楷体"/>
          <w:sz w:val="24"/>
          <w:szCs w:val="24"/>
        </w:rPr>
        <w:t>上推荐</w:t>
      </w:r>
      <w:r w:rsidRPr="004D0DD7">
        <w:rPr>
          <w:rFonts w:eastAsia="楷体"/>
          <w:sz w:val="24"/>
          <w:szCs w:val="24"/>
        </w:rPr>
        <w:t xml:space="preserve">, </w:t>
      </w:r>
      <w:r w:rsidRPr="004D0DD7">
        <w:rPr>
          <w:rFonts w:eastAsia="楷体"/>
          <w:sz w:val="24"/>
          <w:szCs w:val="24"/>
        </w:rPr>
        <w:t>而且被欧洲</w:t>
      </w:r>
      <w:r w:rsidRPr="004D0DD7">
        <w:rPr>
          <w:rFonts w:eastAsia="楷体"/>
          <w:sz w:val="24"/>
          <w:szCs w:val="24"/>
        </w:rPr>
        <w:t>METIS</w:t>
      </w:r>
      <w:r w:rsidRPr="004D0DD7">
        <w:rPr>
          <w:rFonts w:eastAsia="楷体"/>
          <w:sz w:val="24"/>
          <w:szCs w:val="24"/>
        </w:rPr>
        <w:t>等</w:t>
      </w:r>
      <w:r w:rsidRPr="004D0DD7">
        <w:rPr>
          <w:rFonts w:eastAsia="楷体"/>
          <w:sz w:val="24"/>
          <w:szCs w:val="24"/>
        </w:rPr>
        <w:t>5G</w:t>
      </w:r>
      <w:r w:rsidRPr="004D0DD7">
        <w:rPr>
          <w:rFonts w:eastAsia="楷体"/>
          <w:sz w:val="24"/>
          <w:szCs w:val="24"/>
        </w:rPr>
        <w:t>研究计划引用，目前</w:t>
      </w:r>
      <w:proofErr w:type="gramStart"/>
      <w:r w:rsidRPr="004D0DD7">
        <w:rPr>
          <w:rFonts w:eastAsia="楷体"/>
          <w:sz w:val="24"/>
          <w:szCs w:val="24"/>
        </w:rPr>
        <w:t>谷歌学术</w:t>
      </w:r>
      <w:proofErr w:type="gramEnd"/>
      <w:r w:rsidRPr="004D0DD7">
        <w:rPr>
          <w:rFonts w:eastAsia="楷体"/>
          <w:sz w:val="24"/>
          <w:szCs w:val="24"/>
        </w:rPr>
        <w:t>引用</w:t>
      </w:r>
      <w:r w:rsidRPr="004D0DD7">
        <w:rPr>
          <w:rFonts w:eastAsia="楷体"/>
          <w:sz w:val="24"/>
          <w:szCs w:val="24"/>
        </w:rPr>
        <w:t>990</w:t>
      </w:r>
      <w:r w:rsidRPr="004D0DD7">
        <w:rPr>
          <w:rFonts w:eastAsia="楷体"/>
          <w:sz w:val="24"/>
          <w:szCs w:val="24"/>
        </w:rPr>
        <w:t>余次。申请人前期与国家无线电监测中心深圳监测站郝才勇高工等人一起全面、系统总结了卫星信号干扰的来源以及卫星干扰源的定位方法，并基于卫星通信网络，提出了一种空天一体的频谱监测架构，相关研究成果先后发表在</w:t>
      </w:r>
      <w:r w:rsidRPr="004D0DD7">
        <w:rPr>
          <w:rFonts w:eastAsia="楷体"/>
          <w:sz w:val="24"/>
          <w:szCs w:val="24"/>
        </w:rPr>
        <w:t xml:space="preserve">IEEE Vehicular Technology Magazine </w:t>
      </w:r>
      <w:r w:rsidRPr="004D0DD7">
        <w:rPr>
          <w:rFonts w:eastAsia="楷体"/>
          <w:sz w:val="24"/>
          <w:szCs w:val="24"/>
        </w:rPr>
        <w:t>和</w:t>
      </w:r>
      <w:r w:rsidRPr="004D0DD7">
        <w:rPr>
          <w:rFonts w:eastAsia="楷体"/>
          <w:sz w:val="24"/>
          <w:szCs w:val="24"/>
        </w:rPr>
        <w:t xml:space="preserve"> IEEE Network</w:t>
      </w:r>
      <w:r w:rsidRPr="004D0DD7">
        <w:rPr>
          <w:rFonts w:eastAsia="楷体"/>
          <w:sz w:val="24"/>
          <w:szCs w:val="24"/>
        </w:rPr>
        <w:t>上</w:t>
      </w:r>
      <w:r w:rsidRPr="004D0DD7">
        <w:rPr>
          <w:rFonts w:eastAsia="楷体"/>
          <w:sz w:val="24"/>
          <w:szCs w:val="24"/>
        </w:rPr>
        <w:t xml:space="preserve"> </w:t>
      </w:r>
      <w:r w:rsidRPr="004D0DD7">
        <w:rPr>
          <w:rFonts w:eastAsia="楷体"/>
          <w:sz w:val="24"/>
          <w:szCs w:val="24"/>
        </w:rPr>
        <w:t>。</w:t>
      </w:r>
    </w:p>
    <w:p w14:paraId="4D1000B7" w14:textId="77777777" w:rsidR="00731A0D" w:rsidRPr="004D0DD7" w:rsidRDefault="00731A0D" w:rsidP="00731A0D">
      <w:pPr>
        <w:snapToGrid w:val="0"/>
        <w:spacing w:before="156" w:after="156" w:line="400" w:lineRule="exact"/>
        <w:ind w:firstLineChars="196" w:firstLine="470"/>
        <w:rPr>
          <w:rFonts w:eastAsia="楷体"/>
          <w:sz w:val="24"/>
          <w:szCs w:val="24"/>
        </w:rPr>
      </w:pPr>
      <w:r w:rsidRPr="004D0DD7">
        <w:rPr>
          <w:rFonts w:eastAsia="楷体"/>
          <w:sz w:val="24"/>
          <w:szCs w:val="24"/>
        </w:rPr>
        <w:t>项目申请人已在通信领域主流国际学术期刊和重要国际会议上发表论文</w:t>
      </w:r>
      <w:r w:rsidRPr="004D0DD7">
        <w:rPr>
          <w:rFonts w:eastAsia="楷体"/>
          <w:sz w:val="24"/>
          <w:szCs w:val="24"/>
        </w:rPr>
        <w:t>60</w:t>
      </w:r>
      <w:r w:rsidRPr="004D0DD7">
        <w:rPr>
          <w:rFonts w:eastAsia="楷体"/>
          <w:sz w:val="24"/>
          <w:szCs w:val="24"/>
        </w:rPr>
        <w:t>余篇，其中中科院大类一区</w:t>
      </w:r>
      <w:r w:rsidRPr="004D0DD7">
        <w:rPr>
          <w:rFonts w:eastAsia="楷体"/>
          <w:sz w:val="24"/>
          <w:szCs w:val="24"/>
        </w:rPr>
        <w:t>SCI</w:t>
      </w:r>
      <w:r w:rsidRPr="004D0DD7">
        <w:rPr>
          <w:rFonts w:eastAsia="楷体"/>
          <w:sz w:val="24"/>
          <w:szCs w:val="24"/>
        </w:rPr>
        <w:t>论文</w:t>
      </w:r>
      <w:r w:rsidRPr="004D0DD7">
        <w:rPr>
          <w:rFonts w:eastAsia="楷体"/>
          <w:sz w:val="24"/>
          <w:szCs w:val="24"/>
        </w:rPr>
        <w:t>16</w:t>
      </w:r>
      <w:r w:rsidRPr="004D0DD7">
        <w:rPr>
          <w:rFonts w:eastAsia="楷体"/>
          <w:sz w:val="24"/>
          <w:szCs w:val="24"/>
        </w:rPr>
        <w:t>篇、二区论文</w:t>
      </w:r>
      <w:r w:rsidRPr="004D0DD7">
        <w:rPr>
          <w:rFonts w:eastAsia="楷体"/>
          <w:sz w:val="24"/>
          <w:szCs w:val="24"/>
        </w:rPr>
        <w:t>17</w:t>
      </w:r>
      <w:r w:rsidRPr="004D0DD7">
        <w:rPr>
          <w:rFonts w:eastAsia="楷体"/>
          <w:sz w:val="24"/>
          <w:szCs w:val="24"/>
        </w:rPr>
        <w:t>篇、中国通信学会</w:t>
      </w:r>
      <w:r w:rsidRPr="004D0DD7">
        <w:rPr>
          <w:rFonts w:eastAsia="楷体"/>
          <w:sz w:val="24"/>
          <w:szCs w:val="24"/>
        </w:rPr>
        <w:t>T1</w:t>
      </w:r>
      <w:r w:rsidRPr="004D0DD7">
        <w:rPr>
          <w:rFonts w:eastAsia="楷体"/>
          <w:sz w:val="24"/>
          <w:szCs w:val="24"/>
        </w:rPr>
        <w:t>期刊</w:t>
      </w:r>
      <w:r w:rsidRPr="004D0DD7">
        <w:rPr>
          <w:rFonts w:eastAsia="楷体"/>
          <w:sz w:val="24"/>
          <w:szCs w:val="24"/>
        </w:rPr>
        <w:t>2</w:t>
      </w:r>
      <w:r w:rsidRPr="004D0DD7">
        <w:rPr>
          <w:rFonts w:eastAsia="楷体"/>
          <w:sz w:val="24"/>
          <w:szCs w:val="24"/>
        </w:rPr>
        <w:t>篇，包括</w:t>
      </w:r>
      <w:r w:rsidRPr="004D0DD7">
        <w:rPr>
          <w:rFonts w:eastAsia="楷体"/>
          <w:sz w:val="24"/>
          <w:szCs w:val="24"/>
        </w:rPr>
        <w:t>3</w:t>
      </w:r>
      <w:r w:rsidRPr="004D0DD7">
        <w:rPr>
          <w:rFonts w:eastAsia="楷体"/>
          <w:sz w:val="24"/>
          <w:szCs w:val="24"/>
        </w:rPr>
        <w:t>篇第一作者</w:t>
      </w:r>
      <w:r w:rsidRPr="004D0DD7">
        <w:rPr>
          <w:rFonts w:eastAsia="楷体"/>
          <w:sz w:val="24"/>
          <w:szCs w:val="24"/>
        </w:rPr>
        <w:t>ESI</w:t>
      </w:r>
      <w:r w:rsidRPr="004D0DD7">
        <w:rPr>
          <w:rFonts w:eastAsia="楷体"/>
          <w:sz w:val="24"/>
          <w:szCs w:val="24"/>
        </w:rPr>
        <w:t>高被引论文（单篇</w:t>
      </w:r>
      <w:proofErr w:type="gramStart"/>
      <w:r w:rsidRPr="004D0DD7">
        <w:rPr>
          <w:rFonts w:eastAsia="楷体"/>
          <w:sz w:val="24"/>
          <w:szCs w:val="24"/>
        </w:rPr>
        <w:t>谷歌学术</w:t>
      </w:r>
      <w:proofErr w:type="gramEnd"/>
      <w:r w:rsidRPr="004D0DD7">
        <w:rPr>
          <w:rFonts w:eastAsia="楷体"/>
          <w:sz w:val="24"/>
          <w:szCs w:val="24"/>
        </w:rPr>
        <w:t>引用分别为：</w:t>
      </w:r>
      <w:r w:rsidRPr="004D0DD7">
        <w:rPr>
          <w:rFonts w:eastAsia="楷体"/>
          <w:sz w:val="24"/>
          <w:szCs w:val="24"/>
        </w:rPr>
        <w:t>1142</w:t>
      </w:r>
      <w:r w:rsidRPr="004D0DD7">
        <w:rPr>
          <w:rFonts w:eastAsia="楷体"/>
          <w:sz w:val="24"/>
          <w:szCs w:val="24"/>
        </w:rPr>
        <w:t>、</w:t>
      </w:r>
      <w:r w:rsidRPr="004D0DD7">
        <w:rPr>
          <w:rFonts w:eastAsia="楷体"/>
          <w:sz w:val="24"/>
          <w:szCs w:val="24"/>
        </w:rPr>
        <w:t>992</w:t>
      </w:r>
      <w:r w:rsidRPr="004D0DD7">
        <w:rPr>
          <w:rFonts w:eastAsia="楷体"/>
          <w:sz w:val="24"/>
          <w:szCs w:val="24"/>
        </w:rPr>
        <w:t>和</w:t>
      </w:r>
      <w:r w:rsidRPr="004D0DD7">
        <w:rPr>
          <w:rFonts w:eastAsia="楷体"/>
          <w:sz w:val="24"/>
          <w:szCs w:val="24"/>
        </w:rPr>
        <w:t>443</w:t>
      </w:r>
      <w:r w:rsidRPr="004D0DD7">
        <w:rPr>
          <w:rFonts w:eastAsia="楷体"/>
          <w:sz w:val="24"/>
          <w:szCs w:val="24"/>
        </w:rPr>
        <w:t>次）。目前</w:t>
      </w:r>
      <w:proofErr w:type="gramStart"/>
      <w:r w:rsidRPr="004D0DD7">
        <w:rPr>
          <w:rFonts w:eastAsia="楷体"/>
          <w:sz w:val="24"/>
          <w:szCs w:val="24"/>
        </w:rPr>
        <w:t>谷歌学术</w:t>
      </w:r>
      <w:proofErr w:type="gramEnd"/>
      <w:r w:rsidRPr="004D0DD7">
        <w:rPr>
          <w:rFonts w:eastAsia="楷体"/>
          <w:sz w:val="24"/>
          <w:szCs w:val="24"/>
        </w:rPr>
        <w:t>引用</w:t>
      </w:r>
      <w:r w:rsidRPr="004D0DD7">
        <w:rPr>
          <w:rFonts w:eastAsia="楷体"/>
          <w:sz w:val="24"/>
          <w:szCs w:val="24"/>
        </w:rPr>
        <w:t>4300</w:t>
      </w:r>
      <w:r w:rsidRPr="004D0DD7">
        <w:rPr>
          <w:rFonts w:eastAsia="楷体"/>
          <w:sz w:val="24"/>
          <w:szCs w:val="24"/>
        </w:rPr>
        <w:t>余次，担任</w:t>
      </w:r>
      <w:r w:rsidRPr="004D0DD7">
        <w:rPr>
          <w:rFonts w:eastAsia="楷体"/>
          <w:sz w:val="24"/>
          <w:szCs w:val="24"/>
        </w:rPr>
        <w:t>IEEE Communications Letters</w:t>
      </w:r>
      <w:r w:rsidRPr="004D0DD7">
        <w:rPr>
          <w:rFonts w:eastAsia="楷体"/>
          <w:sz w:val="24"/>
          <w:szCs w:val="24"/>
        </w:rPr>
        <w:t>、</w:t>
      </w:r>
      <w:r w:rsidRPr="004D0DD7">
        <w:rPr>
          <w:rFonts w:eastAsia="楷体"/>
          <w:sz w:val="24"/>
          <w:szCs w:val="24"/>
        </w:rPr>
        <w:t>Digital Communications and Networks</w:t>
      </w:r>
      <w:r w:rsidRPr="004D0DD7">
        <w:rPr>
          <w:rFonts w:eastAsia="楷体"/>
          <w:sz w:val="24"/>
          <w:szCs w:val="24"/>
        </w:rPr>
        <w:t>、</w:t>
      </w:r>
      <w:r w:rsidRPr="004D0DD7">
        <w:rPr>
          <w:rFonts w:eastAsia="楷体"/>
          <w:sz w:val="24"/>
          <w:szCs w:val="24"/>
        </w:rPr>
        <w:t>ICT Express</w:t>
      </w:r>
      <w:r w:rsidRPr="004D0DD7">
        <w:rPr>
          <w:rFonts w:eastAsia="楷体"/>
          <w:sz w:val="24"/>
          <w:szCs w:val="24"/>
        </w:rPr>
        <w:t>等多个期刊的副编辑（</w:t>
      </w:r>
      <w:r w:rsidRPr="004D0DD7">
        <w:rPr>
          <w:rFonts w:eastAsia="楷体"/>
          <w:sz w:val="24"/>
          <w:szCs w:val="24"/>
        </w:rPr>
        <w:t>Associate Editor</w:t>
      </w:r>
      <w:r w:rsidRPr="004D0DD7">
        <w:rPr>
          <w:rFonts w:eastAsia="楷体"/>
          <w:sz w:val="24"/>
          <w:szCs w:val="24"/>
        </w:rPr>
        <w:t>）。</w:t>
      </w:r>
      <w:r w:rsidRPr="004D0DD7">
        <w:rPr>
          <w:rFonts w:eastAsia="楷体"/>
          <w:sz w:val="24"/>
          <w:szCs w:val="24"/>
        </w:rPr>
        <w:t>2021</w:t>
      </w:r>
      <w:r w:rsidRPr="004D0DD7">
        <w:rPr>
          <w:rFonts w:eastAsia="楷体"/>
          <w:sz w:val="24"/>
          <w:szCs w:val="24"/>
        </w:rPr>
        <w:t>、</w:t>
      </w:r>
      <w:r w:rsidRPr="004D0DD7">
        <w:rPr>
          <w:rFonts w:eastAsia="楷体"/>
          <w:sz w:val="24"/>
          <w:szCs w:val="24"/>
        </w:rPr>
        <w:t>2022</w:t>
      </w:r>
      <w:r w:rsidRPr="004D0DD7">
        <w:rPr>
          <w:rFonts w:eastAsia="楷体"/>
          <w:sz w:val="24"/>
          <w:szCs w:val="24"/>
        </w:rPr>
        <w:t>入选</w:t>
      </w:r>
      <w:proofErr w:type="gramStart"/>
      <w:r w:rsidRPr="004D0DD7">
        <w:rPr>
          <w:rFonts w:eastAsia="楷体"/>
          <w:sz w:val="24"/>
          <w:szCs w:val="24"/>
        </w:rPr>
        <w:t>爱思唯尔</w:t>
      </w:r>
      <w:proofErr w:type="gramEnd"/>
      <w:r w:rsidRPr="004D0DD7">
        <w:rPr>
          <w:rFonts w:eastAsia="楷体"/>
          <w:sz w:val="24"/>
          <w:szCs w:val="24"/>
        </w:rPr>
        <w:t>中国高被引学者</w:t>
      </w:r>
      <w:r w:rsidRPr="004D0DD7">
        <w:rPr>
          <w:rFonts w:eastAsia="楷体"/>
          <w:sz w:val="24"/>
          <w:szCs w:val="24"/>
        </w:rPr>
        <w:t>, 2022</w:t>
      </w:r>
      <w:r w:rsidRPr="004D0DD7">
        <w:rPr>
          <w:rFonts w:eastAsia="楷体"/>
          <w:sz w:val="24"/>
          <w:szCs w:val="24"/>
        </w:rPr>
        <w:t>入选全球前</w:t>
      </w:r>
      <w:r w:rsidRPr="004D0DD7">
        <w:rPr>
          <w:rFonts w:eastAsia="楷体"/>
          <w:sz w:val="24"/>
          <w:szCs w:val="24"/>
        </w:rPr>
        <w:t>2%</w:t>
      </w:r>
      <w:r w:rsidRPr="004D0DD7">
        <w:rPr>
          <w:rFonts w:eastAsia="楷体"/>
          <w:sz w:val="24"/>
          <w:szCs w:val="24"/>
        </w:rPr>
        <w:t>顶尖科学家，博士论文曾获评中国电子学会首届（</w:t>
      </w:r>
      <w:r w:rsidRPr="004D0DD7">
        <w:rPr>
          <w:rFonts w:eastAsia="楷体"/>
          <w:sz w:val="24"/>
          <w:szCs w:val="24"/>
        </w:rPr>
        <w:t>2016</w:t>
      </w:r>
      <w:r w:rsidRPr="004D0DD7">
        <w:rPr>
          <w:rFonts w:eastAsia="楷体"/>
          <w:sz w:val="24"/>
          <w:szCs w:val="24"/>
        </w:rPr>
        <w:t>）优秀博士学位论文。入选中国科协第四届青年人才托举工程、广东省珠江人才计划青年拔尖人才，获得</w:t>
      </w:r>
      <w:r w:rsidRPr="004D0DD7">
        <w:rPr>
          <w:rFonts w:eastAsia="楷体"/>
          <w:sz w:val="24"/>
          <w:szCs w:val="24"/>
        </w:rPr>
        <w:t>2020</w:t>
      </w:r>
      <w:r w:rsidRPr="004D0DD7">
        <w:rPr>
          <w:rFonts w:eastAsia="楷体"/>
          <w:sz w:val="24"/>
          <w:szCs w:val="24"/>
        </w:rPr>
        <w:t>年</w:t>
      </w:r>
      <w:r w:rsidRPr="004D0DD7">
        <w:rPr>
          <w:rFonts w:eastAsia="楷体"/>
          <w:sz w:val="24"/>
          <w:szCs w:val="24"/>
        </w:rPr>
        <w:t>CCF-</w:t>
      </w:r>
      <w:proofErr w:type="gramStart"/>
      <w:r w:rsidRPr="004D0DD7">
        <w:rPr>
          <w:rFonts w:eastAsia="楷体"/>
          <w:sz w:val="24"/>
          <w:szCs w:val="24"/>
        </w:rPr>
        <w:t>腾讯犀牛</w:t>
      </w:r>
      <w:proofErr w:type="gramEnd"/>
      <w:r w:rsidRPr="004D0DD7">
        <w:rPr>
          <w:rFonts w:eastAsia="楷体"/>
          <w:sz w:val="24"/>
          <w:szCs w:val="24"/>
        </w:rPr>
        <w:t>鸟创意基金、</w:t>
      </w:r>
      <w:r w:rsidRPr="004D0DD7">
        <w:rPr>
          <w:rFonts w:eastAsia="楷体"/>
          <w:sz w:val="24"/>
          <w:szCs w:val="24"/>
        </w:rPr>
        <w:t>COMCOMAP 2021 Best Paper Award</w:t>
      </w:r>
      <w:r w:rsidRPr="004D0DD7">
        <w:rPr>
          <w:rFonts w:eastAsia="楷体"/>
          <w:sz w:val="24"/>
          <w:szCs w:val="24"/>
        </w:rPr>
        <w:t>等学术奖励。这些研究成果是本项目研究工作的起点，也是本项目研究方向正确和方案可行的保证。此外，申请人主持了包括科技</w:t>
      </w:r>
      <w:proofErr w:type="gramStart"/>
      <w:r w:rsidRPr="004D0DD7">
        <w:rPr>
          <w:rFonts w:eastAsia="楷体"/>
          <w:sz w:val="24"/>
          <w:szCs w:val="24"/>
        </w:rPr>
        <w:t>部国家</w:t>
      </w:r>
      <w:proofErr w:type="gramEnd"/>
      <w:r w:rsidRPr="004D0DD7">
        <w:rPr>
          <w:rFonts w:eastAsia="楷体"/>
          <w:sz w:val="24"/>
          <w:szCs w:val="24"/>
        </w:rPr>
        <w:t>重点研发计划项目</w:t>
      </w:r>
      <w:r w:rsidRPr="004D0DD7">
        <w:rPr>
          <w:rFonts w:eastAsia="楷体"/>
          <w:sz w:val="24"/>
          <w:szCs w:val="24"/>
        </w:rPr>
        <w:t>: “6G</w:t>
      </w:r>
      <w:r w:rsidRPr="004D0DD7">
        <w:rPr>
          <w:rFonts w:eastAsia="楷体"/>
          <w:sz w:val="24"/>
          <w:szCs w:val="24"/>
        </w:rPr>
        <w:t>频谱共享共存技术</w:t>
      </w:r>
      <w:r w:rsidRPr="004D0DD7">
        <w:rPr>
          <w:rFonts w:eastAsia="楷体"/>
          <w:sz w:val="24"/>
          <w:szCs w:val="24"/>
        </w:rPr>
        <w:t>”</w:t>
      </w:r>
      <w:r w:rsidRPr="004D0DD7">
        <w:rPr>
          <w:rFonts w:eastAsia="楷体"/>
          <w:sz w:val="24"/>
          <w:szCs w:val="24"/>
        </w:rPr>
        <w:t>子课题、普天信息技术有限公司：</w:t>
      </w:r>
      <w:r w:rsidRPr="004D0DD7">
        <w:rPr>
          <w:rFonts w:eastAsia="楷体"/>
          <w:sz w:val="24"/>
          <w:szCs w:val="24"/>
        </w:rPr>
        <w:t>“</w:t>
      </w:r>
      <w:r w:rsidRPr="004D0DD7">
        <w:rPr>
          <w:rFonts w:eastAsia="楷体"/>
          <w:sz w:val="24"/>
          <w:szCs w:val="24"/>
        </w:rPr>
        <w:t>面向</w:t>
      </w:r>
      <w:r w:rsidRPr="004D0DD7">
        <w:rPr>
          <w:rFonts w:eastAsia="楷体"/>
          <w:sz w:val="24"/>
          <w:szCs w:val="24"/>
        </w:rPr>
        <w:t>WRC-19</w:t>
      </w:r>
      <w:r w:rsidRPr="004D0DD7">
        <w:rPr>
          <w:rFonts w:eastAsia="楷体"/>
          <w:sz w:val="24"/>
          <w:szCs w:val="24"/>
        </w:rPr>
        <w:t>的</w:t>
      </w:r>
      <w:r w:rsidRPr="004D0DD7">
        <w:rPr>
          <w:rFonts w:eastAsia="楷体"/>
          <w:sz w:val="24"/>
          <w:szCs w:val="24"/>
        </w:rPr>
        <w:t>5G</w:t>
      </w:r>
      <w:r w:rsidRPr="004D0DD7">
        <w:rPr>
          <w:rFonts w:eastAsia="楷体"/>
          <w:sz w:val="24"/>
          <w:szCs w:val="24"/>
        </w:rPr>
        <w:t>重点频谱利用技术研究验证</w:t>
      </w:r>
      <w:r w:rsidRPr="004D0DD7">
        <w:rPr>
          <w:rFonts w:eastAsia="楷体"/>
          <w:sz w:val="24"/>
          <w:szCs w:val="24"/>
        </w:rPr>
        <w:t>”</w:t>
      </w:r>
      <w:r w:rsidRPr="004D0DD7">
        <w:rPr>
          <w:rFonts w:eastAsia="楷体"/>
          <w:sz w:val="24"/>
          <w:szCs w:val="24"/>
        </w:rPr>
        <w:t>等多项课题，对频谱感知架构、频谱干扰分析、频谱共享共存机制有着较为全面深入的调研和了解，这为本项目的顺利执行提供了良好的基础。</w:t>
      </w:r>
    </w:p>
    <w:p w14:paraId="79F84F88" w14:textId="77777777" w:rsidR="009A2CAB" w:rsidRPr="004D0DD7" w:rsidRDefault="009A2CAB" w:rsidP="00731A0D">
      <w:pPr>
        <w:snapToGrid w:val="0"/>
        <w:spacing w:before="156" w:after="156" w:line="400" w:lineRule="exact"/>
        <w:ind w:firstLineChars="196" w:firstLine="470"/>
        <w:rPr>
          <w:rFonts w:eastAsia="楷体"/>
          <w:sz w:val="24"/>
          <w:szCs w:val="24"/>
        </w:rPr>
      </w:pPr>
      <w:r w:rsidRPr="004D0DD7">
        <w:rPr>
          <w:rFonts w:eastAsia="楷体"/>
          <w:sz w:val="24"/>
          <w:szCs w:val="24"/>
        </w:rPr>
        <w:t>项目核心成员刘宗香教授就职于深圳大学信息工程学院</w:t>
      </w:r>
      <w:r w:rsidRPr="004D0DD7">
        <w:rPr>
          <w:rFonts w:eastAsia="楷体"/>
          <w:sz w:val="24"/>
          <w:szCs w:val="24"/>
        </w:rPr>
        <w:t>ATR</w:t>
      </w:r>
      <w:r w:rsidRPr="004D0DD7">
        <w:rPr>
          <w:rFonts w:eastAsia="楷体"/>
          <w:sz w:val="24"/>
          <w:szCs w:val="24"/>
        </w:rPr>
        <w:t>国防科技重点实验室，长期从事目标跟踪、多</w:t>
      </w:r>
      <w:proofErr w:type="gramStart"/>
      <w:r w:rsidRPr="004D0DD7">
        <w:rPr>
          <w:rFonts w:eastAsia="楷体"/>
          <w:sz w:val="24"/>
          <w:szCs w:val="24"/>
        </w:rPr>
        <w:t>源信息</w:t>
      </w:r>
      <w:proofErr w:type="gramEnd"/>
      <w:r w:rsidRPr="004D0DD7">
        <w:rPr>
          <w:rFonts w:eastAsia="楷体"/>
          <w:sz w:val="24"/>
          <w:szCs w:val="24"/>
        </w:rPr>
        <w:t>融合、对空侦察等研究工作，先后参加了《防空兵群团作战指挥训练模拟系统》、《防空兵分队作战指挥训练模拟系统》、《省域对空侦察预警网络系统》、《</w:t>
      </w:r>
      <w:r w:rsidRPr="004D0DD7">
        <w:rPr>
          <w:rFonts w:eastAsia="楷体"/>
          <w:sz w:val="24"/>
          <w:szCs w:val="24"/>
        </w:rPr>
        <w:t>XXXX</w:t>
      </w:r>
      <w:r w:rsidRPr="004D0DD7">
        <w:rPr>
          <w:rFonts w:eastAsia="楷体"/>
          <w:sz w:val="24"/>
          <w:szCs w:val="24"/>
        </w:rPr>
        <w:t>多传感器组网系统》、《</w:t>
      </w:r>
      <w:r w:rsidRPr="004D0DD7">
        <w:rPr>
          <w:rFonts w:eastAsia="楷体"/>
          <w:sz w:val="24"/>
          <w:szCs w:val="24"/>
        </w:rPr>
        <w:t>XXXX</w:t>
      </w:r>
      <w:r w:rsidRPr="004D0DD7">
        <w:rPr>
          <w:rFonts w:eastAsia="楷体"/>
          <w:sz w:val="24"/>
          <w:szCs w:val="24"/>
        </w:rPr>
        <w:t>多源信息综合应用系统》等</w:t>
      </w:r>
      <w:r w:rsidRPr="004D0DD7">
        <w:rPr>
          <w:rFonts w:eastAsia="楷体"/>
          <w:sz w:val="24"/>
          <w:szCs w:val="24"/>
        </w:rPr>
        <w:t>10</w:t>
      </w:r>
      <w:r w:rsidRPr="004D0DD7">
        <w:rPr>
          <w:rFonts w:eastAsia="楷体"/>
          <w:sz w:val="24"/>
          <w:szCs w:val="24"/>
        </w:rPr>
        <w:t>多个科研项目，获省部级科技进步一等奖</w:t>
      </w:r>
      <w:r w:rsidRPr="004D0DD7">
        <w:rPr>
          <w:rFonts w:eastAsia="楷体"/>
          <w:sz w:val="24"/>
          <w:szCs w:val="24"/>
        </w:rPr>
        <w:t>2</w:t>
      </w:r>
      <w:r w:rsidRPr="004D0DD7">
        <w:rPr>
          <w:rFonts w:eastAsia="楷体"/>
          <w:sz w:val="24"/>
          <w:szCs w:val="24"/>
        </w:rPr>
        <w:t>项、军队科技进步二等奖</w:t>
      </w:r>
      <w:r w:rsidRPr="004D0DD7">
        <w:rPr>
          <w:rFonts w:eastAsia="楷体"/>
          <w:sz w:val="24"/>
          <w:szCs w:val="24"/>
        </w:rPr>
        <w:t>1</w:t>
      </w:r>
      <w:r w:rsidRPr="004D0DD7">
        <w:rPr>
          <w:rFonts w:eastAsia="楷体"/>
          <w:sz w:val="24"/>
          <w:szCs w:val="24"/>
        </w:rPr>
        <w:t>项、军队科技进步三等奖</w:t>
      </w:r>
      <w:r w:rsidRPr="004D0DD7">
        <w:rPr>
          <w:rFonts w:eastAsia="楷体"/>
          <w:sz w:val="24"/>
          <w:szCs w:val="24"/>
        </w:rPr>
        <w:t>8</w:t>
      </w:r>
      <w:r w:rsidRPr="004D0DD7">
        <w:rPr>
          <w:rFonts w:eastAsia="楷体"/>
          <w:sz w:val="24"/>
          <w:szCs w:val="24"/>
        </w:rPr>
        <w:t>项，发表论文</w:t>
      </w:r>
      <w:r w:rsidRPr="004D0DD7">
        <w:rPr>
          <w:rFonts w:eastAsia="楷体"/>
          <w:sz w:val="24"/>
          <w:szCs w:val="24"/>
        </w:rPr>
        <w:t>60</w:t>
      </w:r>
      <w:r w:rsidRPr="004D0DD7">
        <w:rPr>
          <w:rFonts w:eastAsia="楷体"/>
          <w:sz w:val="24"/>
          <w:szCs w:val="24"/>
        </w:rPr>
        <w:t>余篇，兼任中国信息融合分会委员。</w:t>
      </w:r>
      <w:r w:rsidR="00731A0D" w:rsidRPr="004D0DD7">
        <w:rPr>
          <w:rFonts w:eastAsia="楷体"/>
          <w:sz w:val="24"/>
          <w:szCs w:val="24"/>
        </w:rPr>
        <w:t>刘宗香教授</w:t>
      </w:r>
      <w:r w:rsidRPr="004D0DD7">
        <w:rPr>
          <w:rFonts w:eastAsia="楷体"/>
          <w:sz w:val="24"/>
          <w:szCs w:val="24"/>
        </w:rPr>
        <w:t>对频谱感知与挖掘、海量多源异构信息处理有多年研究经验，为本项目核心关键问题的顺利解决提供了有力支持。</w:t>
      </w:r>
    </w:p>
    <w:p w14:paraId="4610198E" w14:textId="77777777" w:rsidR="00DE53EB" w:rsidRPr="004D0DD7" w:rsidRDefault="009A2CAB" w:rsidP="00731A0D">
      <w:pPr>
        <w:snapToGrid w:val="0"/>
        <w:spacing w:before="156" w:after="156" w:line="400" w:lineRule="exact"/>
        <w:ind w:firstLineChars="196" w:firstLine="470"/>
        <w:rPr>
          <w:rFonts w:eastAsia="楷体"/>
          <w:sz w:val="24"/>
          <w:szCs w:val="24"/>
        </w:rPr>
      </w:pPr>
      <w:r w:rsidRPr="004D0DD7">
        <w:rPr>
          <w:rFonts w:eastAsia="楷体"/>
          <w:sz w:val="24"/>
          <w:szCs w:val="24"/>
        </w:rPr>
        <w:t>项目核心成员周振华博士长期</w:t>
      </w:r>
      <w:r w:rsidR="00731A0D" w:rsidRPr="004D0DD7">
        <w:rPr>
          <w:rFonts w:eastAsia="楷体"/>
          <w:sz w:val="24"/>
          <w:szCs w:val="24"/>
        </w:rPr>
        <w:t>从事统计信号处理与最优化理论在频谱分析、</w:t>
      </w:r>
      <w:r w:rsidR="00731A0D" w:rsidRPr="004D0DD7">
        <w:rPr>
          <w:rFonts w:eastAsia="楷体"/>
          <w:sz w:val="24"/>
          <w:szCs w:val="24"/>
        </w:rPr>
        <w:lastRenderedPageBreak/>
        <w:t>无线通信、语音信号处理等方面应用研究工作</w:t>
      </w:r>
      <w:r w:rsidRPr="004D0DD7">
        <w:rPr>
          <w:rFonts w:eastAsia="楷体"/>
          <w:sz w:val="24"/>
          <w:szCs w:val="24"/>
        </w:rPr>
        <w:t>。</w:t>
      </w:r>
      <w:r w:rsidR="00731A0D" w:rsidRPr="004D0DD7">
        <w:rPr>
          <w:rFonts w:eastAsia="楷体"/>
          <w:sz w:val="24"/>
          <w:szCs w:val="24"/>
        </w:rPr>
        <w:t>周振华博士</w:t>
      </w:r>
      <w:r w:rsidRPr="004D0DD7">
        <w:rPr>
          <w:rFonts w:eastAsia="楷体"/>
          <w:sz w:val="24"/>
          <w:szCs w:val="24"/>
        </w:rPr>
        <w:t>在前期开展的脉冲噪声环境下信号建模工作中，建立了一套成熟的基于稀疏贝叶斯学习（</w:t>
      </w:r>
      <w:r w:rsidRPr="004D0DD7">
        <w:rPr>
          <w:rFonts w:eastAsia="楷体"/>
          <w:sz w:val="24"/>
          <w:szCs w:val="24"/>
        </w:rPr>
        <w:t>Sparse Bayesian Learning, SBL</w:t>
      </w:r>
      <w:r w:rsidRPr="004D0DD7">
        <w:rPr>
          <w:rFonts w:eastAsia="楷体"/>
          <w:sz w:val="24"/>
          <w:szCs w:val="24"/>
        </w:rPr>
        <w:t>）的</w:t>
      </w:r>
      <w:r w:rsidR="00731A0D" w:rsidRPr="004D0DD7">
        <w:rPr>
          <w:rFonts w:eastAsia="楷体"/>
          <w:sz w:val="24"/>
          <w:szCs w:val="24"/>
        </w:rPr>
        <w:t>稀疏信号</w:t>
      </w:r>
      <w:r w:rsidRPr="004D0DD7">
        <w:rPr>
          <w:rFonts w:eastAsia="楷体"/>
          <w:sz w:val="24"/>
          <w:szCs w:val="24"/>
        </w:rPr>
        <w:t>恢复方法</w:t>
      </w:r>
      <w:r w:rsidR="00731A0D" w:rsidRPr="004D0DD7">
        <w:rPr>
          <w:rFonts w:eastAsia="楷体"/>
          <w:sz w:val="24"/>
          <w:szCs w:val="24"/>
        </w:rPr>
        <w:t>。</w:t>
      </w:r>
      <w:r w:rsidRPr="004D0DD7">
        <w:rPr>
          <w:rFonts w:eastAsia="楷体"/>
          <w:sz w:val="24"/>
          <w:szCs w:val="24"/>
        </w:rPr>
        <w:t>同时，构建了一套完整的脉冲噪声环境下信号建模的框架，包括信号分量个数检测和信号分量特征参数估计，该套理论可应用于雷达定位、无线通信系统建模、频谱压缩感知等</w:t>
      </w:r>
      <w:r w:rsidR="00731A0D" w:rsidRPr="004D0DD7">
        <w:rPr>
          <w:rFonts w:eastAsia="楷体"/>
          <w:sz w:val="24"/>
          <w:szCs w:val="24"/>
        </w:rPr>
        <w:t>多个</w:t>
      </w:r>
      <w:r w:rsidRPr="004D0DD7">
        <w:rPr>
          <w:rFonts w:eastAsia="楷体"/>
          <w:sz w:val="24"/>
          <w:szCs w:val="24"/>
        </w:rPr>
        <w:t>方面。相关研究成果先后发表在</w:t>
      </w:r>
      <w:r w:rsidRPr="004D0DD7">
        <w:rPr>
          <w:rFonts w:eastAsia="楷体"/>
          <w:sz w:val="24"/>
          <w:szCs w:val="24"/>
        </w:rPr>
        <w:t>IEEE Transactions on Signal Processing</w:t>
      </w:r>
      <w:r w:rsidRPr="004D0DD7">
        <w:rPr>
          <w:rFonts w:eastAsia="楷体"/>
          <w:sz w:val="24"/>
          <w:szCs w:val="24"/>
        </w:rPr>
        <w:t>、</w:t>
      </w:r>
      <w:r w:rsidRPr="004D0DD7">
        <w:rPr>
          <w:rFonts w:eastAsia="楷体"/>
          <w:sz w:val="24"/>
          <w:szCs w:val="24"/>
        </w:rPr>
        <w:t>IEEE Transactions on Vehicular Technology</w:t>
      </w:r>
      <w:r w:rsidRPr="004D0DD7">
        <w:rPr>
          <w:rFonts w:eastAsia="楷体"/>
          <w:sz w:val="24"/>
          <w:szCs w:val="24"/>
        </w:rPr>
        <w:t>上。</w:t>
      </w:r>
      <w:r w:rsidR="00731A0D" w:rsidRPr="004D0DD7">
        <w:rPr>
          <w:rFonts w:eastAsia="楷体"/>
          <w:sz w:val="24"/>
          <w:szCs w:val="24"/>
        </w:rPr>
        <w:t>周振华博士</w:t>
      </w:r>
      <w:r w:rsidRPr="004D0DD7">
        <w:rPr>
          <w:rFonts w:eastAsia="楷体"/>
          <w:sz w:val="24"/>
          <w:szCs w:val="24"/>
        </w:rPr>
        <w:t>的研究经验可保证频谱智能感知、决策算法以及仿真试验结果的分析等关键环节的顺利推进。</w:t>
      </w:r>
    </w:p>
    <w:p w14:paraId="72B12DE1" w14:textId="77777777" w:rsidR="00DE53EB" w:rsidRPr="004D0DD7" w:rsidRDefault="00DE53EB" w:rsidP="00880090">
      <w:pPr>
        <w:snapToGrid w:val="0"/>
        <w:spacing w:line="360" w:lineRule="auto"/>
        <w:ind w:firstLineChars="200" w:firstLine="482"/>
        <w:rPr>
          <w:rFonts w:eastAsia="楷体"/>
          <w:b/>
          <w:sz w:val="24"/>
          <w:szCs w:val="24"/>
        </w:rPr>
      </w:pPr>
      <w:r w:rsidRPr="004D0DD7">
        <w:rPr>
          <w:rFonts w:eastAsia="楷体"/>
          <w:b/>
          <w:sz w:val="24"/>
          <w:szCs w:val="24"/>
        </w:rPr>
        <w:t>近年来与本项目相关的部分研究成果（</w:t>
      </w:r>
      <w:r w:rsidRPr="004D0DD7">
        <w:rPr>
          <w:rFonts w:eastAsia="楷体"/>
          <w:b/>
          <w:sz w:val="24"/>
          <w:szCs w:val="24"/>
        </w:rPr>
        <w:t>*</w:t>
      </w:r>
      <w:r w:rsidRPr="004D0DD7">
        <w:rPr>
          <w:rFonts w:eastAsia="楷体"/>
          <w:b/>
          <w:sz w:val="24"/>
          <w:szCs w:val="24"/>
        </w:rPr>
        <w:t>表示通讯作者）：</w:t>
      </w:r>
    </w:p>
    <w:p w14:paraId="123A1404" w14:textId="77777777" w:rsidR="00DE53EB" w:rsidRPr="004D0DD7" w:rsidRDefault="00DE53EB" w:rsidP="00880090">
      <w:pPr>
        <w:pStyle w:val="afe"/>
        <w:numPr>
          <w:ilvl w:val="3"/>
          <w:numId w:val="23"/>
        </w:numPr>
        <w:snapToGrid w:val="0"/>
        <w:spacing w:line="360" w:lineRule="auto"/>
        <w:ind w:left="930" w:firstLineChars="0"/>
        <w:rPr>
          <w:rFonts w:eastAsia="楷体"/>
          <w:sz w:val="24"/>
          <w:szCs w:val="24"/>
        </w:rPr>
      </w:pPr>
      <w:r w:rsidRPr="004D0DD7">
        <w:rPr>
          <w:rFonts w:eastAsia="楷体"/>
          <w:b/>
          <w:sz w:val="24"/>
          <w:szCs w:val="24"/>
        </w:rPr>
        <w:t>频谱共享共存技术</w:t>
      </w:r>
      <w:r w:rsidRPr="004D0DD7">
        <w:rPr>
          <w:rFonts w:eastAsia="楷体"/>
          <w:sz w:val="24"/>
          <w:szCs w:val="24"/>
        </w:rPr>
        <w:t xml:space="preserve"> </w:t>
      </w:r>
    </w:p>
    <w:p w14:paraId="591E99EB" w14:textId="77777777" w:rsidR="00DE53EB" w:rsidRPr="004D0DD7" w:rsidRDefault="00DE53EB" w:rsidP="0032549E">
      <w:pPr>
        <w:numPr>
          <w:ilvl w:val="0"/>
          <w:numId w:val="15"/>
        </w:numPr>
        <w:rPr>
          <w:rFonts w:eastAsia="楷体"/>
        </w:rPr>
      </w:pPr>
      <w:r w:rsidRPr="004D0DD7">
        <w:rPr>
          <w:rFonts w:eastAsia="楷体"/>
          <w:b/>
          <w:bCs/>
        </w:rPr>
        <w:t>Daquan Feng</w:t>
      </w:r>
      <w:r w:rsidRPr="004D0DD7">
        <w:rPr>
          <w:rFonts w:eastAsia="楷体"/>
          <w:b/>
        </w:rPr>
        <w:t>（负责人）</w:t>
      </w:r>
      <w:r w:rsidRPr="004D0DD7">
        <w:rPr>
          <w:rFonts w:eastAsia="楷体"/>
        </w:rPr>
        <w:t>, </w:t>
      </w:r>
      <w:hyperlink r:id="rId258" w:history="1">
        <w:r w:rsidRPr="004D0DD7">
          <w:rPr>
            <w:rFonts w:eastAsia="楷体"/>
          </w:rPr>
          <w:t>Lu Lu</w:t>
        </w:r>
      </w:hyperlink>
      <w:r w:rsidRPr="004D0DD7">
        <w:rPr>
          <w:rFonts w:eastAsia="楷体"/>
        </w:rPr>
        <w:t>, </w:t>
      </w:r>
      <w:hyperlink r:id="rId259" w:history="1">
        <w:r w:rsidRPr="004D0DD7">
          <w:rPr>
            <w:rFonts w:eastAsia="楷体"/>
          </w:rPr>
          <w:t>Yi Yuan-Wu</w:t>
        </w:r>
      </w:hyperlink>
      <w:r w:rsidRPr="004D0DD7">
        <w:rPr>
          <w:rFonts w:eastAsia="楷体"/>
        </w:rPr>
        <w:t>, </w:t>
      </w:r>
      <w:hyperlink r:id="rId260" w:history="1">
        <w:r w:rsidRPr="004D0DD7">
          <w:rPr>
            <w:rFonts w:eastAsia="楷体"/>
          </w:rPr>
          <w:t>Geoffrey Ye Li</w:t>
        </w:r>
      </w:hyperlink>
      <w:r w:rsidRPr="004D0DD7">
        <w:rPr>
          <w:rFonts w:eastAsia="楷体"/>
        </w:rPr>
        <w:t>, </w:t>
      </w:r>
      <w:hyperlink r:id="rId261" w:history="1">
        <w:r w:rsidRPr="004D0DD7">
          <w:rPr>
            <w:rFonts w:eastAsia="楷体"/>
          </w:rPr>
          <w:t>Gang Feng</w:t>
        </w:r>
      </w:hyperlink>
      <w:r w:rsidRPr="004D0DD7">
        <w:rPr>
          <w:rFonts w:eastAsia="楷体"/>
        </w:rPr>
        <w:t xml:space="preserve">, and </w:t>
      </w:r>
      <w:hyperlink r:id="rId262" w:history="1">
        <w:r w:rsidRPr="004D0DD7">
          <w:rPr>
            <w:rFonts w:eastAsia="楷体"/>
          </w:rPr>
          <w:t>Shaoqian Li</w:t>
        </w:r>
      </w:hyperlink>
      <w:r w:rsidRPr="004D0DD7">
        <w:rPr>
          <w:rFonts w:eastAsia="楷体"/>
        </w:rPr>
        <w:t xml:space="preserve">, “Device-to-Device Communications Underlaying Cellular Networks,” </w:t>
      </w:r>
      <w:r w:rsidRPr="004D0DD7">
        <w:rPr>
          <w:rFonts w:eastAsia="楷体"/>
          <w:b/>
          <w:i/>
        </w:rPr>
        <w:t>IEEE Transactions on Communications</w:t>
      </w:r>
      <w:r w:rsidRPr="004D0DD7">
        <w:rPr>
          <w:rFonts w:eastAsia="楷体"/>
        </w:rPr>
        <w:t xml:space="preserve">, 61(8): 3541-3551, Aug. </w:t>
      </w:r>
      <w:proofErr w:type="gramStart"/>
      <w:r w:rsidRPr="004D0DD7">
        <w:rPr>
          <w:rFonts w:eastAsia="楷体"/>
        </w:rPr>
        <w:t>2013.</w:t>
      </w:r>
      <w:r w:rsidRPr="004D0DD7">
        <w:rPr>
          <w:rFonts w:eastAsia="楷体"/>
        </w:rPr>
        <w:t>（</w:t>
      </w:r>
      <w:proofErr w:type="gramEnd"/>
      <w:r w:rsidRPr="004D0DD7">
        <w:rPr>
          <w:rFonts w:eastAsia="楷体"/>
          <w:b/>
        </w:rPr>
        <w:t>ESI</w:t>
      </w:r>
      <w:r w:rsidRPr="004D0DD7">
        <w:rPr>
          <w:rFonts w:eastAsia="楷体"/>
          <w:b/>
        </w:rPr>
        <w:t>高被引论文</w:t>
      </w:r>
      <w:r w:rsidR="0032549E" w:rsidRPr="004D0DD7">
        <w:rPr>
          <w:rFonts w:eastAsia="楷体"/>
        </w:rPr>
        <w:t xml:space="preserve">,  </w:t>
      </w:r>
      <w:r w:rsidRPr="004D0DD7">
        <w:rPr>
          <w:rFonts w:eastAsia="楷体"/>
          <w:b/>
        </w:rPr>
        <w:t xml:space="preserve">Google </w:t>
      </w:r>
      <w:r w:rsidRPr="004D0DD7">
        <w:rPr>
          <w:rFonts w:eastAsia="楷体"/>
          <w:b/>
        </w:rPr>
        <w:t>学术引用：</w:t>
      </w:r>
      <w:r w:rsidRPr="004D0DD7">
        <w:rPr>
          <w:rFonts w:eastAsia="楷体"/>
          <w:b/>
        </w:rPr>
        <w:t>992</w:t>
      </w:r>
      <w:r w:rsidRPr="004D0DD7">
        <w:rPr>
          <w:rFonts w:eastAsia="楷体"/>
          <w:b/>
        </w:rPr>
        <w:t>次</w:t>
      </w:r>
      <w:r w:rsidRPr="004D0DD7">
        <w:rPr>
          <w:rFonts w:eastAsia="楷体"/>
        </w:rPr>
        <w:t>）</w:t>
      </w:r>
    </w:p>
    <w:p w14:paraId="0603BC9E" w14:textId="77777777" w:rsidR="00DE53EB" w:rsidRPr="004D0DD7" w:rsidRDefault="00DE53EB" w:rsidP="0032549E">
      <w:pPr>
        <w:numPr>
          <w:ilvl w:val="0"/>
          <w:numId w:val="15"/>
        </w:numPr>
        <w:ind w:left="930"/>
        <w:rPr>
          <w:rFonts w:eastAsia="楷体"/>
        </w:rPr>
      </w:pPr>
      <w:r w:rsidRPr="004D0DD7">
        <w:rPr>
          <w:rFonts w:eastAsia="楷体"/>
          <w:b/>
          <w:bCs/>
        </w:rPr>
        <w:t>Daquan Feng</w:t>
      </w:r>
      <w:r w:rsidRPr="004D0DD7">
        <w:rPr>
          <w:rFonts w:eastAsia="楷体"/>
          <w:b/>
        </w:rPr>
        <w:t>（负责人）</w:t>
      </w:r>
      <w:r w:rsidRPr="004D0DD7">
        <w:rPr>
          <w:rFonts w:eastAsia="楷体"/>
        </w:rPr>
        <w:t xml:space="preserve">, </w:t>
      </w:r>
      <w:hyperlink r:id="rId263" w:history="1">
        <w:r w:rsidRPr="004D0DD7">
          <w:rPr>
            <w:rFonts w:eastAsia="楷体"/>
          </w:rPr>
          <w:t>Lu Lu</w:t>
        </w:r>
      </w:hyperlink>
      <w:r w:rsidRPr="004D0DD7">
        <w:rPr>
          <w:rFonts w:eastAsia="楷体"/>
        </w:rPr>
        <w:t xml:space="preserve">, </w:t>
      </w:r>
      <w:hyperlink r:id="rId264" w:history="1">
        <w:r w:rsidRPr="004D0DD7">
          <w:rPr>
            <w:rFonts w:eastAsia="楷体"/>
          </w:rPr>
          <w:t>Yi Yuan-Wu</w:t>
        </w:r>
      </w:hyperlink>
      <w:r w:rsidRPr="004D0DD7">
        <w:rPr>
          <w:rFonts w:eastAsia="楷体"/>
        </w:rPr>
        <w:t xml:space="preserve">, </w:t>
      </w:r>
      <w:hyperlink r:id="rId265" w:history="1">
        <w:r w:rsidRPr="004D0DD7">
          <w:rPr>
            <w:rFonts w:eastAsia="楷体"/>
          </w:rPr>
          <w:t>Geoffrey Ye Li</w:t>
        </w:r>
      </w:hyperlink>
      <w:r w:rsidRPr="004D0DD7">
        <w:rPr>
          <w:rFonts w:eastAsia="楷体"/>
        </w:rPr>
        <w:t xml:space="preserve">, </w:t>
      </w:r>
      <w:hyperlink r:id="rId266" w:history="1">
        <w:r w:rsidRPr="004D0DD7">
          <w:rPr>
            <w:rFonts w:eastAsia="楷体"/>
          </w:rPr>
          <w:t>Shaoqian Li</w:t>
        </w:r>
      </w:hyperlink>
      <w:r w:rsidRPr="004D0DD7">
        <w:rPr>
          <w:rFonts w:eastAsia="楷体"/>
        </w:rPr>
        <w:t xml:space="preserve">,and </w:t>
      </w:r>
      <w:hyperlink r:id="rId267" w:history="1">
        <w:r w:rsidRPr="004D0DD7">
          <w:rPr>
            <w:rFonts w:eastAsia="楷体"/>
          </w:rPr>
          <w:t>Gang Feng</w:t>
        </w:r>
      </w:hyperlink>
      <w:r w:rsidRPr="004D0DD7">
        <w:rPr>
          <w:rFonts w:eastAsia="楷体"/>
        </w:rPr>
        <w:t xml:space="preserve">, “Device-to-Device Communications in Cellular Networks,” </w:t>
      </w:r>
      <w:r w:rsidRPr="004D0DD7">
        <w:rPr>
          <w:rFonts w:eastAsia="楷体"/>
          <w:b/>
          <w:i/>
        </w:rPr>
        <w:t>IEEE Communications Magazine</w:t>
      </w:r>
      <w:r w:rsidRPr="004D0DD7">
        <w:rPr>
          <w:rFonts w:eastAsia="楷体"/>
        </w:rPr>
        <w:t>, 52(4): 49-55, April 2014.</w:t>
      </w:r>
      <w:r w:rsidRPr="004D0DD7">
        <w:rPr>
          <w:rFonts w:eastAsia="楷体"/>
        </w:rPr>
        <w:t>（</w:t>
      </w:r>
      <w:r w:rsidRPr="004D0DD7">
        <w:rPr>
          <w:rFonts w:eastAsia="楷体"/>
          <w:b/>
        </w:rPr>
        <w:t>ESI</w:t>
      </w:r>
      <w:r w:rsidRPr="004D0DD7">
        <w:rPr>
          <w:rFonts w:eastAsia="楷体"/>
          <w:b/>
        </w:rPr>
        <w:t>高被引论文</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443</w:t>
      </w:r>
      <w:r w:rsidRPr="004D0DD7">
        <w:rPr>
          <w:rFonts w:eastAsia="楷体"/>
          <w:b/>
        </w:rPr>
        <w:t>次</w:t>
      </w:r>
      <w:r w:rsidRPr="004D0DD7">
        <w:rPr>
          <w:rFonts w:eastAsia="楷体"/>
        </w:rPr>
        <w:t>）</w:t>
      </w:r>
    </w:p>
    <w:p w14:paraId="5867B09F" w14:textId="77777777" w:rsidR="00DE53EB" w:rsidRPr="004D0DD7" w:rsidRDefault="00F25D9D" w:rsidP="0032549E">
      <w:pPr>
        <w:numPr>
          <w:ilvl w:val="0"/>
          <w:numId w:val="15"/>
        </w:numPr>
        <w:ind w:left="930"/>
        <w:rPr>
          <w:rFonts w:eastAsia="楷体"/>
          <w:bCs/>
        </w:rPr>
      </w:pPr>
      <w:hyperlink r:id="rId268" w:history="1">
        <w:r w:rsidR="00DE53EB" w:rsidRPr="004D0DD7">
          <w:rPr>
            <w:rFonts w:eastAsia="楷体"/>
            <w:bCs/>
          </w:rPr>
          <w:t>Caiyong Hao</w:t>
        </w:r>
      </w:hyperlink>
      <w:r w:rsidR="00DE53EB" w:rsidRPr="004D0DD7">
        <w:rPr>
          <w:rFonts w:eastAsia="楷体"/>
          <w:bCs/>
        </w:rPr>
        <w:t>, </w:t>
      </w:r>
      <w:r w:rsidR="00DE53EB" w:rsidRPr="004D0DD7">
        <w:rPr>
          <w:rFonts w:eastAsia="楷体"/>
          <w:b/>
        </w:rPr>
        <w:t>Daquan Feng*</w:t>
      </w:r>
      <w:r w:rsidR="00DE53EB" w:rsidRPr="004D0DD7">
        <w:rPr>
          <w:rFonts w:eastAsia="楷体"/>
          <w:b/>
        </w:rPr>
        <w:t>（负责人）</w:t>
      </w:r>
      <w:r w:rsidR="00DE53EB" w:rsidRPr="004D0DD7">
        <w:rPr>
          <w:rFonts w:eastAsia="楷体"/>
          <w:bCs/>
        </w:rPr>
        <w:t>, </w:t>
      </w:r>
      <w:proofErr w:type="spellStart"/>
      <w:r>
        <w:fldChar w:fldCharType="begin"/>
      </w:r>
      <w:r>
        <w:instrText xml:space="preserve"> HYPERLINK "https://dblp.org/pid/10/2002.html" </w:instrText>
      </w:r>
      <w:r>
        <w:fldChar w:fldCharType="separate"/>
      </w:r>
      <w:r w:rsidR="00DE53EB" w:rsidRPr="004D0DD7">
        <w:rPr>
          <w:rFonts w:eastAsia="楷体"/>
          <w:bCs/>
        </w:rPr>
        <w:t>Qinyu</w:t>
      </w:r>
      <w:proofErr w:type="spellEnd"/>
      <w:r w:rsidR="00DE53EB" w:rsidRPr="004D0DD7">
        <w:rPr>
          <w:rFonts w:eastAsia="楷体"/>
          <w:bCs/>
        </w:rPr>
        <w:t xml:space="preserve"> Zhang</w:t>
      </w:r>
      <w:r>
        <w:rPr>
          <w:rFonts w:eastAsia="楷体"/>
          <w:bCs/>
        </w:rPr>
        <w:fldChar w:fldCharType="end"/>
      </w:r>
      <w:r w:rsidR="00DE53EB" w:rsidRPr="004D0DD7">
        <w:rPr>
          <w:rFonts w:eastAsia="楷体"/>
          <w:bCs/>
        </w:rPr>
        <w:t>, </w:t>
      </w:r>
      <w:hyperlink r:id="rId269" w:history="1">
        <w:r w:rsidR="00DE53EB" w:rsidRPr="004D0DD7">
          <w:rPr>
            <w:rFonts w:eastAsia="楷体"/>
            <w:bCs/>
          </w:rPr>
          <w:t>Xiang-Gen Xia</w:t>
        </w:r>
      </w:hyperlink>
      <w:r w:rsidR="00DE53EB" w:rsidRPr="004D0DD7">
        <w:rPr>
          <w:rFonts w:eastAsia="楷体"/>
          <w:bCs/>
        </w:rPr>
        <w:t xml:space="preserve">, </w:t>
      </w:r>
      <w:r w:rsidR="00DE53EB" w:rsidRPr="004D0DD7">
        <w:rPr>
          <w:rFonts w:eastAsia="楷体"/>
        </w:rPr>
        <w:t>“</w:t>
      </w:r>
      <w:r w:rsidR="00DE53EB" w:rsidRPr="004D0DD7">
        <w:rPr>
          <w:rFonts w:eastAsia="楷体"/>
          <w:bCs/>
        </w:rPr>
        <w:t>Interference Geolocation in Satellite Communications Systems: An Overview,</w:t>
      </w:r>
      <w:r w:rsidR="00DE53EB" w:rsidRPr="004D0DD7">
        <w:rPr>
          <w:rFonts w:eastAsia="楷体"/>
        </w:rPr>
        <w:t>”</w:t>
      </w:r>
      <w:r w:rsidR="00DE53EB" w:rsidRPr="004D0DD7">
        <w:rPr>
          <w:rFonts w:eastAsia="楷体"/>
          <w:bCs/>
        </w:rPr>
        <w:t> </w:t>
      </w:r>
      <w:hyperlink r:id="rId270" w:anchor="HaoFZX21" w:history="1">
        <w:r w:rsidR="00DE53EB" w:rsidRPr="004D0DD7">
          <w:rPr>
            <w:rFonts w:eastAsia="楷体"/>
            <w:b/>
            <w:i/>
            <w:iCs/>
          </w:rPr>
          <w:t>IEEE Vehicular Technology Magazine</w:t>
        </w:r>
        <w:r w:rsidR="00DE53EB" w:rsidRPr="004D0DD7">
          <w:rPr>
            <w:rFonts w:eastAsia="楷体"/>
            <w:bCs/>
          </w:rPr>
          <w:t>, 16(1)</w:t>
        </w:r>
      </w:hyperlink>
      <w:r w:rsidR="00DE53EB" w:rsidRPr="004D0DD7">
        <w:rPr>
          <w:rFonts w:eastAsia="楷体"/>
          <w:bCs/>
        </w:rPr>
        <w:t>: 66-74, 2021.</w:t>
      </w:r>
    </w:p>
    <w:p w14:paraId="1CEF9895" w14:textId="77777777" w:rsidR="00DE53EB" w:rsidRPr="004D0DD7" w:rsidRDefault="00F25D9D" w:rsidP="0032549E">
      <w:pPr>
        <w:numPr>
          <w:ilvl w:val="0"/>
          <w:numId w:val="15"/>
        </w:numPr>
        <w:ind w:left="930"/>
        <w:rPr>
          <w:rFonts w:eastAsia="楷体"/>
          <w:bCs/>
        </w:rPr>
      </w:pPr>
      <w:hyperlink r:id="rId271" w:history="1">
        <w:r w:rsidR="00DE53EB" w:rsidRPr="004D0DD7">
          <w:rPr>
            <w:rFonts w:eastAsia="楷体"/>
            <w:bCs/>
          </w:rPr>
          <w:t>Caiyong Hao</w:t>
        </w:r>
      </w:hyperlink>
      <w:r w:rsidR="00DE53EB" w:rsidRPr="004D0DD7">
        <w:rPr>
          <w:rFonts w:eastAsia="楷体"/>
          <w:bCs/>
        </w:rPr>
        <w:t>, </w:t>
      </w:r>
      <w:proofErr w:type="spellStart"/>
      <w:r>
        <w:fldChar w:fldCharType="begin"/>
      </w:r>
      <w:r>
        <w:instrText xml:space="preserve"> HYPERLINK "https://dblp.org/pid/129/9178.html" </w:instrText>
      </w:r>
      <w:r>
        <w:fldChar w:fldCharType="separate"/>
      </w:r>
      <w:r w:rsidR="00DE53EB" w:rsidRPr="004D0DD7">
        <w:rPr>
          <w:rFonts w:eastAsia="楷体"/>
          <w:bCs/>
        </w:rPr>
        <w:t>Xianrong</w:t>
      </w:r>
      <w:proofErr w:type="spellEnd"/>
      <w:r w:rsidR="00DE53EB" w:rsidRPr="004D0DD7">
        <w:rPr>
          <w:rFonts w:eastAsia="楷体"/>
          <w:bCs/>
        </w:rPr>
        <w:t xml:space="preserve"> Wan</w:t>
      </w:r>
      <w:r>
        <w:rPr>
          <w:rFonts w:eastAsia="楷体"/>
          <w:bCs/>
        </w:rPr>
        <w:fldChar w:fldCharType="end"/>
      </w:r>
      <w:r w:rsidR="00DE53EB" w:rsidRPr="004D0DD7">
        <w:rPr>
          <w:rFonts w:eastAsia="楷体"/>
          <w:bCs/>
        </w:rPr>
        <w:t>, </w:t>
      </w:r>
      <w:r w:rsidR="00DE53EB" w:rsidRPr="004D0DD7">
        <w:rPr>
          <w:rFonts w:eastAsia="楷体"/>
          <w:b/>
        </w:rPr>
        <w:t>Daquan Feng</w:t>
      </w:r>
      <w:r w:rsidR="00DE53EB" w:rsidRPr="004D0DD7">
        <w:rPr>
          <w:rFonts w:eastAsia="楷体"/>
          <w:b/>
        </w:rPr>
        <w:t>（负责人）</w:t>
      </w:r>
      <w:r w:rsidR="00DE53EB" w:rsidRPr="004D0DD7">
        <w:rPr>
          <w:rFonts w:eastAsia="楷体"/>
          <w:bCs/>
        </w:rPr>
        <w:t>, </w:t>
      </w:r>
      <w:proofErr w:type="spellStart"/>
      <w:r>
        <w:fldChar w:fldCharType="begin"/>
      </w:r>
      <w:r>
        <w:instrText xml:space="preserve"> HYPERLINK "https://dblp.org/pid/09/9454.html" </w:instrText>
      </w:r>
      <w:r>
        <w:fldChar w:fldCharType="separate"/>
      </w:r>
      <w:r w:rsidR="00DE53EB" w:rsidRPr="004D0DD7">
        <w:rPr>
          <w:rFonts w:eastAsia="楷体"/>
          <w:bCs/>
        </w:rPr>
        <w:t>Zhiyong</w:t>
      </w:r>
      <w:proofErr w:type="spellEnd"/>
      <w:r w:rsidR="00DE53EB" w:rsidRPr="004D0DD7">
        <w:rPr>
          <w:rFonts w:eastAsia="楷体"/>
          <w:bCs/>
        </w:rPr>
        <w:t xml:space="preserve"> Feng</w:t>
      </w:r>
      <w:r>
        <w:rPr>
          <w:rFonts w:eastAsia="楷体"/>
          <w:bCs/>
        </w:rPr>
        <w:fldChar w:fldCharType="end"/>
      </w:r>
      <w:r w:rsidR="00DE53EB" w:rsidRPr="004D0DD7">
        <w:rPr>
          <w:rFonts w:eastAsia="楷体"/>
          <w:bCs/>
        </w:rPr>
        <w:t>, </w:t>
      </w:r>
      <w:hyperlink r:id="rId272" w:history="1">
        <w:r w:rsidR="00DE53EB" w:rsidRPr="004D0DD7">
          <w:rPr>
            <w:rFonts w:eastAsia="楷体"/>
            <w:bCs/>
          </w:rPr>
          <w:t>Xiang-Gen Xia</w:t>
        </w:r>
      </w:hyperlink>
      <w:r w:rsidR="00DE53EB" w:rsidRPr="004D0DD7">
        <w:rPr>
          <w:rFonts w:eastAsia="楷体"/>
          <w:bCs/>
        </w:rPr>
        <w:t xml:space="preserve">, </w:t>
      </w:r>
      <w:r w:rsidR="00DE53EB" w:rsidRPr="004D0DD7">
        <w:rPr>
          <w:rFonts w:eastAsia="楷体"/>
        </w:rPr>
        <w:t>“</w:t>
      </w:r>
      <w:r w:rsidR="00DE53EB" w:rsidRPr="004D0DD7">
        <w:rPr>
          <w:rFonts w:eastAsia="楷体"/>
          <w:bCs/>
        </w:rPr>
        <w:t xml:space="preserve">Satellite-Based Radio Spectrum </w:t>
      </w:r>
      <w:r w:rsidR="00CC4B20" w:rsidRPr="004D0DD7">
        <w:rPr>
          <w:rFonts w:eastAsia="楷体"/>
          <w:bCs/>
        </w:rPr>
        <w:t>Monitoring, Architecture</w:t>
      </w:r>
      <w:r w:rsidR="00DE53EB" w:rsidRPr="004D0DD7">
        <w:rPr>
          <w:rFonts w:eastAsia="楷体"/>
          <w:bCs/>
        </w:rPr>
        <w:t>, Applications, and Challenges,</w:t>
      </w:r>
      <w:r w:rsidR="00DE53EB" w:rsidRPr="004D0DD7">
        <w:rPr>
          <w:rFonts w:eastAsia="楷体"/>
        </w:rPr>
        <w:t xml:space="preserve"> ”</w:t>
      </w:r>
      <w:r w:rsidR="00DE53EB" w:rsidRPr="004D0DD7">
        <w:rPr>
          <w:rFonts w:eastAsia="楷体"/>
          <w:bCs/>
        </w:rPr>
        <w:t> </w:t>
      </w:r>
      <w:hyperlink r:id="rId273" w:anchor="HaoWFFX21" w:history="1">
        <w:hyperlink r:id="rId274" w:history="1">
          <w:r w:rsidR="00DE53EB" w:rsidRPr="004D0DD7">
            <w:rPr>
              <w:rFonts w:eastAsia="楷体"/>
              <w:b/>
              <w:bCs/>
              <w:i/>
              <w:iCs/>
            </w:rPr>
            <w:t>IEEE Network</w:t>
          </w:r>
        </w:hyperlink>
        <w:r w:rsidR="00DE53EB" w:rsidRPr="004D0DD7">
          <w:rPr>
            <w:rFonts w:eastAsia="楷体"/>
            <w:bCs/>
          </w:rPr>
          <w:t>, 35(4)</w:t>
        </w:r>
      </w:hyperlink>
      <w:r w:rsidR="00DE53EB" w:rsidRPr="004D0DD7">
        <w:rPr>
          <w:rFonts w:eastAsia="楷体"/>
          <w:bCs/>
        </w:rPr>
        <w:t>: 20-27, 2021.</w:t>
      </w:r>
    </w:p>
    <w:p w14:paraId="2EBD5749" w14:textId="77777777" w:rsidR="00DE53EB" w:rsidRPr="004D0DD7" w:rsidRDefault="00DE53EB" w:rsidP="0032549E">
      <w:pPr>
        <w:numPr>
          <w:ilvl w:val="0"/>
          <w:numId w:val="15"/>
        </w:numPr>
        <w:ind w:left="930"/>
        <w:rPr>
          <w:rFonts w:eastAsia="楷体"/>
        </w:rPr>
      </w:pPr>
      <w:r w:rsidRPr="004D0DD7">
        <w:rPr>
          <w:rFonts w:eastAsia="楷体"/>
          <w:b/>
          <w:bCs/>
        </w:rPr>
        <w:t>Daquan Feng</w:t>
      </w:r>
      <w:r w:rsidRPr="004D0DD7">
        <w:rPr>
          <w:rFonts w:eastAsia="楷体"/>
          <w:b/>
        </w:rPr>
        <w:t>（负责人）</w:t>
      </w:r>
      <w:r w:rsidRPr="004D0DD7">
        <w:rPr>
          <w:rFonts w:eastAsia="楷体"/>
        </w:rPr>
        <w:t xml:space="preserve">, </w:t>
      </w:r>
      <w:hyperlink r:id="rId275" w:history="1">
        <w:r w:rsidRPr="004D0DD7">
          <w:rPr>
            <w:rFonts w:eastAsia="楷体"/>
          </w:rPr>
          <w:t>Guanding Yu</w:t>
        </w:r>
      </w:hyperlink>
      <w:r w:rsidRPr="004D0DD7">
        <w:rPr>
          <w:rFonts w:eastAsia="楷体"/>
        </w:rPr>
        <w:t xml:space="preserve">, </w:t>
      </w:r>
      <w:hyperlink r:id="rId276" w:history="1">
        <w:r w:rsidRPr="004D0DD7">
          <w:rPr>
            <w:rFonts w:eastAsia="楷体"/>
          </w:rPr>
          <w:t>Cong Xiong</w:t>
        </w:r>
      </w:hyperlink>
      <w:r w:rsidRPr="004D0DD7">
        <w:rPr>
          <w:rFonts w:eastAsia="楷体"/>
        </w:rPr>
        <w:t xml:space="preserve">, </w:t>
      </w:r>
      <w:hyperlink r:id="rId277" w:history="1">
        <w:r w:rsidRPr="004D0DD7">
          <w:rPr>
            <w:rFonts w:eastAsia="楷体"/>
          </w:rPr>
          <w:t>Yi Yuan-Wu</w:t>
        </w:r>
      </w:hyperlink>
      <w:r w:rsidRPr="004D0DD7">
        <w:rPr>
          <w:rFonts w:eastAsia="楷体"/>
        </w:rPr>
        <w:t xml:space="preserve">, </w:t>
      </w:r>
      <w:hyperlink r:id="rId278" w:history="1">
        <w:r w:rsidRPr="004D0DD7">
          <w:rPr>
            <w:rFonts w:eastAsia="楷体"/>
          </w:rPr>
          <w:t>Geoffrey Ye Li</w:t>
        </w:r>
      </w:hyperlink>
      <w:r w:rsidRPr="004D0DD7">
        <w:rPr>
          <w:rFonts w:eastAsia="楷体"/>
        </w:rPr>
        <w:t xml:space="preserve">, </w:t>
      </w:r>
      <w:hyperlink r:id="rId279" w:history="1">
        <w:r w:rsidRPr="004D0DD7">
          <w:rPr>
            <w:rFonts w:eastAsia="楷体"/>
          </w:rPr>
          <w:t>Gang Feng</w:t>
        </w:r>
      </w:hyperlink>
      <w:r w:rsidRPr="004D0DD7">
        <w:rPr>
          <w:rFonts w:eastAsia="楷体"/>
        </w:rPr>
        <w:t xml:space="preserve">, and </w:t>
      </w:r>
      <w:hyperlink r:id="rId280" w:history="1">
        <w:r w:rsidRPr="004D0DD7">
          <w:rPr>
            <w:rFonts w:eastAsia="楷体"/>
          </w:rPr>
          <w:t>Shaoqian Li</w:t>
        </w:r>
      </w:hyperlink>
      <w:r w:rsidRPr="004D0DD7">
        <w:rPr>
          <w:rFonts w:eastAsia="楷体"/>
        </w:rPr>
        <w:t xml:space="preserve">, “Mode Switching for Energy-Efficient Device-to-Device Communications in Cellular Networks,” </w:t>
      </w:r>
      <w:r w:rsidRPr="004D0DD7">
        <w:rPr>
          <w:rFonts w:eastAsia="楷体"/>
          <w:b/>
          <w:i/>
        </w:rPr>
        <w:t>IEEE Transactions on Wireless Communications</w:t>
      </w:r>
      <w:r w:rsidRPr="004D0DD7">
        <w:rPr>
          <w:rFonts w:eastAsia="楷体"/>
        </w:rPr>
        <w:t xml:space="preserve">, 14(12):  6993-7003, Dec. 2015.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130</w:t>
      </w:r>
      <w:r w:rsidRPr="004D0DD7">
        <w:rPr>
          <w:rFonts w:eastAsia="楷体"/>
          <w:b/>
        </w:rPr>
        <w:t>次</w:t>
      </w:r>
      <w:r w:rsidRPr="004D0DD7">
        <w:rPr>
          <w:rFonts w:eastAsia="楷体"/>
        </w:rPr>
        <w:t>）</w:t>
      </w:r>
    </w:p>
    <w:p w14:paraId="30CA461D" w14:textId="77777777" w:rsidR="00DE53EB" w:rsidRPr="004D0DD7" w:rsidRDefault="00DE53EB" w:rsidP="0032549E">
      <w:pPr>
        <w:numPr>
          <w:ilvl w:val="0"/>
          <w:numId w:val="15"/>
        </w:numPr>
        <w:ind w:left="930"/>
        <w:rPr>
          <w:rFonts w:eastAsia="楷体"/>
        </w:rPr>
      </w:pPr>
      <w:r w:rsidRPr="004D0DD7">
        <w:rPr>
          <w:rFonts w:eastAsia="楷体"/>
          <w:b/>
          <w:bCs/>
        </w:rPr>
        <w:t>Daquan Feng</w:t>
      </w:r>
      <w:r w:rsidRPr="004D0DD7">
        <w:rPr>
          <w:rFonts w:eastAsia="楷体"/>
          <w:b/>
        </w:rPr>
        <w:t>（负责人）</w:t>
      </w:r>
      <w:r w:rsidRPr="004D0DD7">
        <w:rPr>
          <w:rFonts w:eastAsia="楷体"/>
        </w:rPr>
        <w:t>,</w:t>
      </w:r>
      <w:proofErr w:type="gramStart"/>
      <w:r w:rsidRPr="004D0DD7">
        <w:rPr>
          <w:rFonts w:eastAsia="楷体"/>
        </w:rPr>
        <w:t xml:space="preserve"> Lu </w:t>
      </w:r>
      <w:proofErr w:type="spellStart"/>
      <w:r w:rsidRPr="004D0DD7">
        <w:rPr>
          <w:rFonts w:eastAsia="楷体"/>
        </w:rPr>
        <w:t>Lu</w:t>
      </w:r>
      <w:proofErr w:type="spellEnd"/>
      <w:proofErr w:type="gramEnd"/>
      <w:r w:rsidRPr="004D0DD7">
        <w:rPr>
          <w:rFonts w:eastAsia="楷体"/>
        </w:rPr>
        <w:t xml:space="preserve">, Yuan-Wu Yi, Geoffrey Ye Li, Gang Feng, and </w:t>
      </w:r>
      <w:proofErr w:type="spellStart"/>
      <w:r w:rsidRPr="004D0DD7">
        <w:rPr>
          <w:rFonts w:eastAsia="楷体"/>
        </w:rPr>
        <w:t>Shaoqian</w:t>
      </w:r>
      <w:proofErr w:type="spellEnd"/>
      <w:r w:rsidRPr="004D0DD7">
        <w:rPr>
          <w:rFonts w:eastAsia="楷体"/>
        </w:rPr>
        <w:t xml:space="preserve"> Li, “QoS-Aware Resource Allocation for Device-to-Device Communications With Channel Uncertainty,” </w:t>
      </w:r>
      <w:r w:rsidRPr="004D0DD7">
        <w:rPr>
          <w:rFonts w:eastAsia="楷体"/>
          <w:b/>
          <w:i/>
        </w:rPr>
        <w:t>IEEE Transactions on Vehicular Technology</w:t>
      </w:r>
      <w:r w:rsidRPr="004D0DD7">
        <w:rPr>
          <w:rFonts w:eastAsia="楷体"/>
        </w:rPr>
        <w:t xml:space="preserve">, 65(8): 6051-6062, 2016.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68</w:t>
      </w:r>
      <w:r w:rsidRPr="004D0DD7">
        <w:rPr>
          <w:rFonts w:eastAsia="楷体"/>
          <w:b/>
        </w:rPr>
        <w:t>次</w:t>
      </w:r>
      <w:r w:rsidRPr="004D0DD7">
        <w:rPr>
          <w:rFonts w:eastAsia="楷体"/>
        </w:rPr>
        <w:t>）</w:t>
      </w:r>
    </w:p>
    <w:p w14:paraId="5AF0A205" w14:textId="77777777" w:rsidR="00DE53EB" w:rsidRPr="004D0DD7" w:rsidRDefault="00DE53EB" w:rsidP="0032549E">
      <w:pPr>
        <w:numPr>
          <w:ilvl w:val="0"/>
          <w:numId w:val="15"/>
        </w:numPr>
        <w:ind w:left="930"/>
        <w:rPr>
          <w:rFonts w:eastAsia="楷体"/>
        </w:rPr>
      </w:pP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Xiaoli</w:t>
      </w:r>
      <w:proofErr w:type="spellEnd"/>
      <w:r w:rsidRPr="004D0DD7">
        <w:rPr>
          <w:rFonts w:eastAsia="楷体"/>
        </w:rPr>
        <w:t xml:space="preserve"> Huang, Wei Jiang, Yao Sun, Sa Xiao, </w:t>
      </w:r>
      <w:proofErr w:type="spellStart"/>
      <w:r w:rsidRPr="004D0DD7">
        <w:rPr>
          <w:rFonts w:eastAsia="楷体"/>
        </w:rPr>
        <w:t>Chunlong</w:t>
      </w:r>
      <w:proofErr w:type="spellEnd"/>
      <w:r w:rsidRPr="004D0DD7">
        <w:rPr>
          <w:rFonts w:eastAsia="楷体"/>
        </w:rPr>
        <w:t xml:space="preserve"> He, and Fu-Chun Zheng, “Power-Spectrum Trading for Full-Duplex D2D Communications in Cellular Networks,” </w:t>
      </w:r>
      <w:r w:rsidRPr="004D0DD7">
        <w:rPr>
          <w:rFonts w:eastAsia="楷体"/>
          <w:b/>
          <w:i/>
        </w:rPr>
        <w:t>IEEE Transactions on Green Communications and Networking</w:t>
      </w:r>
      <w:r w:rsidRPr="004D0DD7">
        <w:rPr>
          <w:rFonts w:eastAsia="楷体"/>
        </w:rPr>
        <w:t xml:space="preserve">, 5(4): 2016-2026, Dec. 2021. </w:t>
      </w:r>
    </w:p>
    <w:p w14:paraId="5C8491B3" w14:textId="77777777" w:rsidR="00DE53EB" w:rsidRPr="004D0DD7" w:rsidRDefault="00DE53EB" w:rsidP="0032549E">
      <w:pPr>
        <w:numPr>
          <w:ilvl w:val="0"/>
          <w:numId w:val="15"/>
        </w:numPr>
        <w:ind w:left="930"/>
        <w:rPr>
          <w:rFonts w:eastAsia="楷体"/>
          <w:bCs/>
        </w:rPr>
      </w:pPr>
      <w:proofErr w:type="spellStart"/>
      <w:r w:rsidRPr="004D0DD7">
        <w:rPr>
          <w:rFonts w:eastAsia="楷体"/>
        </w:rPr>
        <w:t>Canjian</w:t>
      </w:r>
      <w:proofErr w:type="spellEnd"/>
      <w:r w:rsidRPr="004D0DD7">
        <w:rPr>
          <w:rFonts w:eastAsia="楷体"/>
        </w:rPr>
        <w:t xml:space="preserve"> Zheng, </w:t>
      </w:r>
      <w:r w:rsidRPr="004D0DD7">
        <w:rPr>
          <w:rFonts w:eastAsia="楷体"/>
          <w:b/>
          <w:bCs/>
        </w:rPr>
        <w:t>Daquan Feng</w:t>
      </w:r>
      <w:r w:rsidRPr="004D0DD7">
        <w:rPr>
          <w:rFonts w:eastAsia="楷体"/>
        </w:rPr>
        <w:t>*</w:t>
      </w:r>
      <w:r w:rsidRPr="004D0DD7">
        <w:rPr>
          <w:rFonts w:eastAsia="楷体"/>
          <w:b/>
        </w:rPr>
        <w:t>（负责人）</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Xiang-Gen Xia, </w:t>
      </w:r>
      <w:proofErr w:type="spellStart"/>
      <w:r w:rsidRPr="004D0DD7">
        <w:rPr>
          <w:rFonts w:eastAsia="楷体"/>
        </w:rPr>
        <w:t>Gongbin</w:t>
      </w:r>
      <w:proofErr w:type="spellEnd"/>
      <w:r w:rsidRPr="004D0DD7">
        <w:rPr>
          <w:rFonts w:eastAsia="楷体"/>
        </w:rPr>
        <w:t xml:space="preserve"> Qian, and Geoffrey Ye Li, “Energy Efficient V2X-Enabled Communications in Cellular Networks,” </w:t>
      </w:r>
      <w:r w:rsidRPr="004D0DD7">
        <w:rPr>
          <w:rFonts w:eastAsia="楷体"/>
          <w:b/>
          <w:i/>
        </w:rPr>
        <w:t>IEEE Transaction on Vehicular Technology</w:t>
      </w:r>
      <w:r w:rsidRPr="004D0DD7">
        <w:rPr>
          <w:rFonts w:eastAsia="楷体"/>
        </w:rPr>
        <w:t xml:space="preserve">, 69(1): 554-564, 2019.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36</w:t>
      </w:r>
      <w:r w:rsidRPr="004D0DD7">
        <w:rPr>
          <w:rFonts w:eastAsia="楷体"/>
          <w:b/>
        </w:rPr>
        <w:t>次</w:t>
      </w:r>
      <w:r w:rsidRPr="004D0DD7">
        <w:rPr>
          <w:rFonts w:eastAsia="楷体"/>
        </w:rPr>
        <w:t>）</w:t>
      </w:r>
    </w:p>
    <w:p w14:paraId="64D671D7" w14:textId="77777777" w:rsidR="00DE53EB" w:rsidRPr="004D0DD7" w:rsidRDefault="00DE53EB" w:rsidP="0032549E">
      <w:pPr>
        <w:numPr>
          <w:ilvl w:val="0"/>
          <w:numId w:val="15"/>
        </w:numPr>
        <w:ind w:left="930"/>
        <w:rPr>
          <w:rFonts w:eastAsia="楷体"/>
          <w:bCs/>
        </w:rPr>
      </w:pPr>
      <w:proofErr w:type="spellStart"/>
      <w:r w:rsidRPr="004D0DD7">
        <w:rPr>
          <w:rFonts w:eastAsia="楷体"/>
        </w:rPr>
        <w:t>Lifeng</w:t>
      </w:r>
      <w:proofErr w:type="spellEnd"/>
      <w:r w:rsidRPr="004D0DD7">
        <w:rPr>
          <w:rFonts w:eastAsia="楷体"/>
        </w:rPr>
        <w:t xml:space="preserve"> Lai, </w:t>
      </w:r>
      <w:r w:rsidRPr="004D0DD7">
        <w:rPr>
          <w:rFonts w:eastAsia="楷体"/>
          <w:b/>
          <w:bCs/>
        </w:rPr>
        <w:t>Daquan Feng</w:t>
      </w:r>
      <w:r w:rsidRPr="004D0DD7">
        <w:rPr>
          <w:rFonts w:eastAsia="楷体"/>
        </w:rPr>
        <w:t>*</w:t>
      </w:r>
      <w:r w:rsidRPr="004D0DD7">
        <w:rPr>
          <w:rFonts w:eastAsia="楷体"/>
          <w:b/>
        </w:rPr>
        <w:t>（负责人）</w:t>
      </w:r>
      <w:r w:rsidRPr="004D0DD7">
        <w:rPr>
          <w:rFonts w:eastAsia="楷体"/>
        </w:rPr>
        <w:t xml:space="preserve">, Fu-Chun Zheng, Xijun Wang, Howard H. Yang, and Tony Q. S. Quek, “CQI-Based Interference Detection and Resource Allocation </w:t>
      </w:r>
      <w:proofErr w:type="gramStart"/>
      <w:r w:rsidRPr="004D0DD7">
        <w:rPr>
          <w:rFonts w:eastAsia="楷体"/>
        </w:rPr>
        <w:t>With</w:t>
      </w:r>
      <w:proofErr w:type="gramEnd"/>
      <w:r w:rsidRPr="004D0DD7">
        <w:rPr>
          <w:rFonts w:eastAsia="楷体"/>
        </w:rPr>
        <w:t xml:space="preserve"> </w:t>
      </w:r>
      <w:r w:rsidRPr="004D0DD7">
        <w:rPr>
          <w:rFonts w:eastAsia="楷体"/>
        </w:rPr>
        <w:lastRenderedPageBreak/>
        <w:t xml:space="preserve">QoS Provision in LTE-U Systems,” </w:t>
      </w:r>
      <w:r w:rsidRPr="004D0DD7">
        <w:rPr>
          <w:rFonts w:eastAsia="楷体"/>
          <w:b/>
          <w:i/>
        </w:rPr>
        <w:t>IEEE Transactions on Vehicular Technology</w:t>
      </w:r>
      <w:r w:rsidRPr="004D0DD7">
        <w:rPr>
          <w:rFonts w:eastAsia="楷体"/>
        </w:rPr>
        <w:t xml:space="preserve">, 70(2): 1421-1433, 2021 </w:t>
      </w:r>
    </w:p>
    <w:p w14:paraId="11DA41F0" w14:textId="77777777" w:rsidR="00DE53EB" w:rsidRPr="004D0DD7" w:rsidRDefault="00DE53EB" w:rsidP="0032549E">
      <w:pPr>
        <w:pStyle w:val="afe"/>
        <w:numPr>
          <w:ilvl w:val="0"/>
          <w:numId w:val="15"/>
        </w:numPr>
        <w:ind w:left="930" w:firstLineChars="0"/>
        <w:rPr>
          <w:rFonts w:eastAsia="楷体"/>
          <w:bCs/>
        </w:rPr>
      </w:pPr>
      <w:r w:rsidRPr="004D0DD7">
        <w:rPr>
          <w:rFonts w:eastAsia="楷体"/>
          <w:bCs/>
        </w:rPr>
        <w:t xml:space="preserve">Wei Jiang, </w:t>
      </w:r>
      <w:r w:rsidRPr="004D0DD7">
        <w:rPr>
          <w:rFonts w:eastAsia="楷体"/>
          <w:b/>
          <w:bCs/>
        </w:rPr>
        <w:t>Daquan Feng</w:t>
      </w:r>
      <w:r w:rsidRPr="004D0DD7">
        <w:rPr>
          <w:rFonts w:eastAsia="楷体"/>
          <w:bCs/>
        </w:rPr>
        <w:t>*</w:t>
      </w:r>
      <w:r w:rsidRPr="004D0DD7">
        <w:rPr>
          <w:rFonts w:eastAsia="楷体"/>
          <w:b/>
        </w:rPr>
        <w:t>（负责人）</w:t>
      </w:r>
      <w:r w:rsidRPr="004D0DD7">
        <w:rPr>
          <w:rFonts w:eastAsia="楷体"/>
          <w:bCs/>
        </w:rPr>
        <w:t xml:space="preserve">, Yao Sun, Gang Feng, </w:t>
      </w:r>
      <w:proofErr w:type="spellStart"/>
      <w:r w:rsidRPr="004D0DD7">
        <w:rPr>
          <w:rFonts w:eastAsia="楷体"/>
          <w:bCs/>
        </w:rPr>
        <w:t>Zhenzhong</w:t>
      </w:r>
      <w:proofErr w:type="spellEnd"/>
      <w:r w:rsidRPr="004D0DD7">
        <w:rPr>
          <w:rFonts w:eastAsia="楷体"/>
          <w:bCs/>
        </w:rPr>
        <w:t xml:space="preserve"> Wang and Xiang-Gen Xia, “Joint Computation Offloading and Resource Allocation for D2D-Assisted Mobile Edge Computing,” </w:t>
      </w:r>
      <w:r w:rsidRPr="004D0DD7">
        <w:rPr>
          <w:rFonts w:eastAsia="楷体"/>
          <w:b/>
          <w:i/>
        </w:rPr>
        <w:t>IEEE Transactions on Services Computing</w:t>
      </w:r>
      <w:r w:rsidRPr="004D0DD7">
        <w:rPr>
          <w:rFonts w:eastAsia="楷体"/>
          <w:bCs/>
        </w:rPr>
        <w:t xml:space="preserve">, Jul. </w:t>
      </w:r>
      <w:proofErr w:type="gramStart"/>
      <w:r w:rsidRPr="004D0DD7">
        <w:rPr>
          <w:rFonts w:eastAsia="楷体"/>
          <w:bCs/>
        </w:rPr>
        <w:t>2022.  (</w:t>
      </w:r>
      <w:proofErr w:type="gramEnd"/>
      <w:r w:rsidRPr="004D0DD7">
        <w:rPr>
          <w:rFonts w:eastAsia="楷体"/>
          <w:bCs/>
        </w:rPr>
        <w:t xml:space="preserve">Early Access, </w:t>
      </w:r>
      <w:proofErr w:type="spellStart"/>
      <w:r w:rsidRPr="004D0DD7">
        <w:rPr>
          <w:rFonts w:eastAsia="楷体"/>
          <w:bCs/>
        </w:rPr>
        <w:t>doi</w:t>
      </w:r>
      <w:proofErr w:type="spellEnd"/>
      <w:r w:rsidRPr="004D0DD7">
        <w:rPr>
          <w:rFonts w:eastAsia="楷体"/>
          <w:bCs/>
        </w:rPr>
        <w:t xml:space="preserve">: 10.1109/TSC.2022.3190276) </w:t>
      </w:r>
    </w:p>
    <w:p w14:paraId="7D205F30" w14:textId="77777777" w:rsidR="00DE53EB" w:rsidRPr="004D0DD7" w:rsidRDefault="00DE53EB" w:rsidP="0032549E">
      <w:pPr>
        <w:pStyle w:val="afe"/>
        <w:numPr>
          <w:ilvl w:val="0"/>
          <w:numId w:val="15"/>
        </w:numPr>
        <w:ind w:left="930" w:firstLineChars="0"/>
        <w:rPr>
          <w:rFonts w:eastAsia="楷体"/>
          <w:bCs/>
        </w:rPr>
      </w:pPr>
      <w:proofErr w:type="spellStart"/>
      <w:r w:rsidRPr="004D0DD7">
        <w:rPr>
          <w:rFonts w:eastAsia="楷体"/>
          <w:bCs/>
        </w:rPr>
        <w:t>Jiandong</w:t>
      </w:r>
      <w:proofErr w:type="spellEnd"/>
      <w:r w:rsidRPr="004D0DD7">
        <w:rPr>
          <w:rFonts w:eastAsia="楷体"/>
          <w:bCs/>
        </w:rPr>
        <w:t xml:space="preserve"> Li, Xijun Wang, </w:t>
      </w:r>
      <w:r w:rsidRPr="004D0DD7">
        <w:rPr>
          <w:rFonts w:eastAsia="楷体"/>
          <w:b/>
          <w:bCs/>
        </w:rPr>
        <w:t>Daquan Feng</w:t>
      </w:r>
      <w:r w:rsidRPr="004D0DD7">
        <w:rPr>
          <w:rFonts w:eastAsia="楷体"/>
          <w:b/>
        </w:rPr>
        <w:t>（负责人）</w:t>
      </w:r>
      <w:r w:rsidRPr="004D0DD7">
        <w:rPr>
          <w:rFonts w:eastAsia="楷体"/>
          <w:bCs/>
        </w:rPr>
        <w:t xml:space="preserve">, Min Sheng and Tony Q. S. Quek, “Share in the commons: coexistence between LTE Unlicensed and </w:t>
      </w:r>
      <w:proofErr w:type="spellStart"/>
      <w:r w:rsidRPr="004D0DD7">
        <w:rPr>
          <w:rFonts w:eastAsia="楷体"/>
          <w:bCs/>
        </w:rPr>
        <w:t>WiFi</w:t>
      </w:r>
      <w:proofErr w:type="spellEnd"/>
      <w:r w:rsidRPr="004D0DD7">
        <w:rPr>
          <w:rFonts w:eastAsia="楷体"/>
          <w:bCs/>
        </w:rPr>
        <w:t xml:space="preserve">,” </w:t>
      </w:r>
      <w:r w:rsidRPr="004D0DD7">
        <w:rPr>
          <w:rFonts w:eastAsia="楷体"/>
          <w:b/>
          <w:i/>
        </w:rPr>
        <w:t>IEEE Wireless Communication Magazine</w:t>
      </w:r>
      <w:r w:rsidRPr="004D0DD7">
        <w:rPr>
          <w:rFonts w:eastAsia="楷体"/>
          <w:bCs/>
        </w:rPr>
        <w:t>, 23(6):16 - 23, Dec., 2016.</w:t>
      </w:r>
      <w:r w:rsidRPr="004D0DD7">
        <w:rPr>
          <w:rFonts w:eastAsia="楷体"/>
        </w:rPr>
        <w:t xml:space="preserve">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30</w:t>
      </w:r>
      <w:r w:rsidRPr="004D0DD7">
        <w:rPr>
          <w:rFonts w:eastAsia="楷体"/>
          <w:b/>
        </w:rPr>
        <w:t>次</w:t>
      </w:r>
      <w:r w:rsidRPr="004D0DD7">
        <w:rPr>
          <w:rFonts w:eastAsia="楷体"/>
        </w:rPr>
        <w:t>）</w:t>
      </w:r>
    </w:p>
    <w:p w14:paraId="5DF0ADD2" w14:textId="77777777" w:rsidR="00DE53EB" w:rsidRPr="004D0DD7" w:rsidRDefault="00DE53EB" w:rsidP="0032549E">
      <w:pPr>
        <w:pStyle w:val="afe"/>
        <w:numPr>
          <w:ilvl w:val="0"/>
          <w:numId w:val="15"/>
        </w:numPr>
        <w:ind w:left="930" w:firstLineChars="0"/>
        <w:rPr>
          <w:rFonts w:eastAsia="楷体"/>
          <w:bCs/>
        </w:rPr>
      </w:pPr>
      <w:proofErr w:type="spellStart"/>
      <w:r w:rsidRPr="004D0DD7">
        <w:rPr>
          <w:rFonts w:eastAsia="楷体"/>
          <w:bCs/>
        </w:rPr>
        <w:t>Guanding</w:t>
      </w:r>
      <w:proofErr w:type="spellEnd"/>
      <w:r w:rsidRPr="004D0DD7">
        <w:rPr>
          <w:rFonts w:eastAsia="楷体"/>
          <w:bCs/>
        </w:rPr>
        <w:t xml:space="preserve"> Yu, </w:t>
      </w:r>
      <w:proofErr w:type="spellStart"/>
      <w:r w:rsidRPr="004D0DD7">
        <w:rPr>
          <w:rFonts w:eastAsia="楷体"/>
          <w:bCs/>
        </w:rPr>
        <w:t>Lukai</w:t>
      </w:r>
      <w:proofErr w:type="spellEnd"/>
      <w:r w:rsidRPr="004D0DD7">
        <w:rPr>
          <w:rFonts w:eastAsia="楷体"/>
          <w:bCs/>
        </w:rPr>
        <w:t xml:space="preserve"> Xu,</w:t>
      </w:r>
      <w:r w:rsidRPr="004D0DD7">
        <w:rPr>
          <w:rFonts w:eastAsia="楷体"/>
          <w:b/>
          <w:bCs/>
        </w:rPr>
        <w:t xml:space="preserve"> Daquan Feng</w:t>
      </w:r>
      <w:r w:rsidRPr="004D0DD7">
        <w:rPr>
          <w:rFonts w:eastAsia="楷体"/>
          <w:b/>
        </w:rPr>
        <w:t>（负责人）</w:t>
      </w:r>
      <w:r w:rsidRPr="004D0DD7">
        <w:rPr>
          <w:rFonts w:eastAsia="楷体"/>
          <w:bCs/>
        </w:rPr>
        <w:t xml:space="preserve">, Rui Yin, Geoffrey Ye Li and </w:t>
      </w:r>
      <w:proofErr w:type="spellStart"/>
      <w:r w:rsidRPr="004D0DD7">
        <w:rPr>
          <w:rFonts w:eastAsia="楷体"/>
          <w:bCs/>
        </w:rPr>
        <w:t>Yuhuan</w:t>
      </w:r>
      <w:proofErr w:type="spellEnd"/>
      <w:r w:rsidRPr="004D0DD7">
        <w:rPr>
          <w:rFonts w:eastAsia="楷体"/>
          <w:bCs/>
        </w:rPr>
        <w:t xml:space="preserve"> Jiang, “Joint mode selection and resource allocation for device-to-device communications,” </w:t>
      </w:r>
      <w:r w:rsidRPr="004D0DD7">
        <w:rPr>
          <w:rFonts w:eastAsia="楷体"/>
          <w:b/>
          <w:bCs/>
          <w:i/>
        </w:rPr>
        <w:t>IEEE Transactions on Communications</w:t>
      </w:r>
      <w:r w:rsidRPr="004D0DD7">
        <w:rPr>
          <w:rFonts w:eastAsia="楷体"/>
          <w:bCs/>
        </w:rPr>
        <w:t>, 62(11):3814-3824, Nov., 2014. (</w:t>
      </w:r>
      <w:r w:rsidRPr="004D0DD7">
        <w:rPr>
          <w:rFonts w:eastAsia="楷体"/>
          <w:b/>
          <w:bCs/>
        </w:rPr>
        <w:t xml:space="preserve">Google </w:t>
      </w:r>
      <w:r w:rsidRPr="004D0DD7">
        <w:rPr>
          <w:rFonts w:eastAsia="楷体"/>
          <w:b/>
          <w:bCs/>
        </w:rPr>
        <w:t>学术引用</w:t>
      </w:r>
      <w:r w:rsidRPr="004D0DD7">
        <w:rPr>
          <w:rFonts w:eastAsia="楷体"/>
          <w:b/>
          <w:bCs/>
        </w:rPr>
        <w:t>: 328</w:t>
      </w:r>
      <w:r w:rsidRPr="004D0DD7">
        <w:rPr>
          <w:rFonts w:eastAsia="楷体"/>
          <w:b/>
          <w:bCs/>
        </w:rPr>
        <w:t>次</w:t>
      </w:r>
      <w:r w:rsidRPr="004D0DD7">
        <w:rPr>
          <w:rFonts w:eastAsia="楷体"/>
          <w:bCs/>
        </w:rPr>
        <w:t>, IEEE Best readings in D2D communications)</w:t>
      </w:r>
    </w:p>
    <w:p w14:paraId="75493504" w14:textId="77777777" w:rsidR="00DE53EB" w:rsidRPr="004D0DD7" w:rsidRDefault="00DE53EB" w:rsidP="0032549E">
      <w:pPr>
        <w:pStyle w:val="afe"/>
        <w:numPr>
          <w:ilvl w:val="3"/>
          <w:numId w:val="23"/>
        </w:numPr>
        <w:snapToGrid w:val="0"/>
        <w:spacing w:beforeLines="50" w:before="156" w:line="360" w:lineRule="auto"/>
        <w:ind w:left="930" w:firstLineChars="0"/>
        <w:rPr>
          <w:rFonts w:eastAsia="楷体"/>
          <w:b/>
          <w:sz w:val="24"/>
          <w:szCs w:val="24"/>
        </w:rPr>
      </w:pPr>
      <w:r w:rsidRPr="004D0DD7">
        <w:rPr>
          <w:rFonts w:eastAsia="楷体"/>
          <w:b/>
          <w:sz w:val="24"/>
          <w:szCs w:val="24"/>
        </w:rPr>
        <w:t>多域资源优化配置</w:t>
      </w:r>
      <w:r w:rsidRPr="004D0DD7">
        <w:rPr>
          <w:rFonts w:eastAsia="楷体"/>
          <w:b/>
          <w:sz w:val="24"/>
          <w:szCs w:val="24"/>
        </w:rPr>
        <w:t xml:space="preserve"> </w:t>
      </w:r>
    </w:p>
    <w:p w14:paraId="1483D198" w14:textId="77777777" w:rsidR="00DE53EB" w:rsidRPr="004D0DD7" w:rsidRDefault="00DE53EB" w:rsidP="0032549E">
      <w:pPr>
        <w:pStyle w:val="afe"/>
        <w:numPr>
          <w:ilvl w:val="0"/>
          <w:numId w:val="16"/>
        </w:numPr>
        <w:ind w:left="930" w:firstLineChars="0"/>
        <w:rPr>
          <w:rFonts w:eastAsia="楷体"/>
          <w:b/>
        </w:rPr>
      </w:pP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Chenzi</w:t>
      </w:r>
      <w:proofErr w:type="spellEnd"/>
      <w:r w:rsidRPr="004D0DD7">
        <w:rPr>
          <w:rFonts w:eastAsia="楷体"/>
        </w:rPr>
        <w:t xml:space="preserve"> Jiang, </w:t>
      </w:r>
      <w:proofErr w:type="spellStart"/>
      <w:r w:rsidRPr="004D0DD7">
        <w:rPr>
          <w:rFonts w:eastAsia="楷体"/>
        </w:rPr>
        <w:t>Gubong</w:t>
      </w:r>
      <w:proofErr w:type="spellEnd"/>
      <w:r w:rsidRPr="004D0DD7">
        <w:rPr>
          <w:rFonts w:eastAsia="楷体"/>
        </w:rPr>
        <w:t xml:space="preserve"> Lim, Leonard J. </w:t>
      </w:r>
      <w:proofErr w:type="spellStart"/>
      <w:r w:rsidRPr="004D0DD7">
        <w:rPr>
          <w:rFonts w:eastAsia="楷体"/>
        </w:rPr>
        <w:t>Cimini</w:t>
      </w:r>
      <w:proofErr w:type="spellEnd"/>
      <w:r w:rsidRPr="004D0DD7">
        <w:rPr>
          <w:rFonts w:eastAsia="楷体"/>
        </w:rPr>
        <w:t xml:space="preserve">, Gang Feng, and Geoffrey Ye Li, “A survey of energy efficient wireless communications,” </w:t>
      </w:r>
      <w:r w:rsidRPr="004D0DD7">
        <w:rPr>
          <w:rFonts w:eastAsia="楷体"/>
          <w:b/>
          <w:i/>
        </w:rPr>
        <w:t>IEEE Communications Surveys &amp; Tutorials</w:t>
      </w:r>
      <w:r w:rsidRPr="004D0DD7">
        <w:rPr>
          <w:rFonts w:eastAsia="楷体"/>
        </w:rPr>
        <w:t>, 15(1):  167-178, Feb., 2013.</w:t>
      </w:r>
      <w:r w:rsidRPr="004D0DD7">
        <w:rPr>
          <w:rFonts w:eastAsia="楷体"/>
          <w:b/>
        </w:rPr>
        <w:t xml:space="preserve"> (ESI </w:t>
      </w:r>
      <w:r w:rsidRPr="004D0DD7">
        <w:rPr>
          <w:rFonts w:eastAsia="楷体"/>
          <w:b/>
        </w:rPr>
        <w:t>高被</w:t>
      </w:r>
      <w:proofErr w:type="gramStart"/>
      <w:r w:rsidRPr="004D0DD7">
        <w:rPr>
          <w:rFonts w:eastAsia="楷体"/>
          <w:b/>
        </w:rPr>
        <w:t>引论文</w:t>
      </w:r>
      <w:proofErr w:type="gramEnd"/>
      <w:r w:rsidRPr="004D0DD7">
        <w:rPr>
          <w:rFonts w:eastAsia="楷体"/>
          <w:b/>
        </w:rPr>
        <w:t xml:space="preserve">, Google </w:t>
      </w:r>
      <w:r w:rsidRPr="004D0DD7">
        <w:rPr>
          <w:rFonts w:eastAsia="楷体"/>
          <w:b/>
        </w:rPr>
        <w:t>学术引用</w:t>
      </w:r>
      <w:r w:rsidRPr="004D0DD7">
        <w:rPr>
          <w:rFonts w:eastAsia="楷体"/>
          <w:b/>
        </w:rPr>
        <w:t>: 1142</w:t>
      </w:r>
      <w:r w:rsidRPr="004D0DD7">
        <w:rPr>
          <w:rFonts w:eastAsia="楷体"/>
          <w:b/>
        </w:rPr>
        <w:t>次</w:t>
      </w:r>
      <w:r w:rsidRPr="004D0DD7">
        <w:rPr>
          <w:rFonts w:eastAsia="楷体"/>
          <w:b/>
        </w:rPr>
        <w:t xml:space="preserve">, </w:t>
      </w:r>
      <w:r w:rsidRPr="004D0DD7">
        <w:rPr>
          <w:rFonts w:eastAsia="楷体"/>
        </w:rPr>
        <w:t>IEEE Best readings in Green communications, Top 1 Popular in this journal for 1 year</w:t>
      </w:r>
      <w:r w:rsidRPr="004D0DD7">
        <w:rPr>
          <w:rFonts w:eastAsia="楷体"/>
          <w:b/>
        </w:rPr>
        <w:t>)</w:t>
      </w:r>
    </w:p>
    <w:p w14:paraId="200C6081" w14:textId="77777777" w:rsidR="00DE53EB" w:rsidRPr="004D0DD7" w:rsidRDefault="00DE53EB" w:rsidP="0032549E">
      <w:pPr>
        <w:pStyle w:val="afe"/>
        <w:numPr>
          <w:ilvl w:val="0"/>
          <w:numId w:val="16"/>
        </w:numPr>
        <w:ind w:left="930" w:firstLineChars="0"/>
        <w:rPr>
          <w:rFonts w:eastAsia="楷体"/>
        </w:rPr>
      </w:pP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Changyang</w:t>
      </w:r>
      <w:proofErr w:type="spellEnd"/>
      <w:r w:rsidRPr="004D0DD7">
        <w:rPr>
          <w:rFonts w:eastAsia="楷体"/>
        </w:rPr>
        <w:t xml:space="preserve"> She, Kai Ying, </w:t>
      </w:r>
      <w:proofErr w:type="spellStart"/>
      <w:r w:rsidRPr="004D0DD7">
        <w:rPr>
          <w:rFonts w:eastAsia="楷体"/>
        </w:rPr>
        <w:t>Lifeng</w:t>
      </w:r>
      <w:proofErr w:type="spellEnd"/>
      <w:r w:rsidRPr="004D0DD7">
        <w:rPr>
          <w:rFonts w:eastAsia="楷体"/>
        </w:rPr>
        <w:t xml:space="preserve"> Lai, </w:t>
      </w:r>
      <w:proofErr w:type="spellStart"/>
      <w:r w:rsidRPr="004D0DD7">
        <w:rPr>
          <w:rFonts w:eastAsia="楷体"/>
        </w:rPr>
        <w:t>Zhanwei</w:t>
      </w:r>
      <w:proofErr w:type="spellEnd"/>
      <w:r w:rsidRPr="004D0DD7">
        <w:rPr>
          <w:rFonts w:eastAsia="楷体"/>
        </w:rPr>
        <w:t xml:space="preserve"> Hou, Tony Q. S. Quek, </w:t>
      </w:r>
      <w:proofErr w:type="spellStart"/>
      <w:r w:rsidRPr="004D0DD7">
        <w:rPr>
          <w:rFonts w:eastAsia="楷体"/>
        </w:rPr>
        <w:t>Yonghui</w:t>
      </w:r>
      <w:proofErr w:type="spellEnd"/>
      <w:r w:rsidRPr="004D0DD7">
        <w:rPr>
          <w:rFonts w:eastAsia="楷体"/>
        </w:rPr>
        <w:t xml:space="preserve"> Li, and </w:t>
      </w:r>
      <w:proofErr w:type="spellStart"/>
      <w:r w:rsidRPr="004D0DD7">
        <w:rPr>
          <w:rFonts w:eastAsia="楷体"/>
        </w:rPr>
        <w:t>Branka</w:t>
      </w:r>
      <w:proofErr w:type="spellEnd"/>
      <w:r w:rsidRPr="004D0DD7">
        <w:rPr>
          <w:rFonts w:eastAsia="楷体"/>
        </w:rPr>
        <w:t xml:space="preserve"> Vucetic, “Towards Ultra-Reliable Low-Latency Communications: Typical Scenarios, Possible Solutions, and Open Issues,” </w:t>
      </w:r>
      <w:r w:rsidRPr="004D0DD7">
        <w:rPr>
          <w:rFonts w:eastAsia="楷体"/>
          <w:b/>
          <w:i/>
        </w:rPr>
        <w:t>IEEE Vehicular Technology Magazine</w:t>
      </w:r>
      <w:r w:rsidRPr="004D0DD7">
        <w:rPr>
          <w:rFonts w:eastAsia="楷体"/>
        </w:rPr>
        <w:t xml:space="preserve">, 14(2): 94-102, 2019.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63</w:t>
      </w:r>
      <w:r w:rsidRPr="004D0DD7">
        <w:rPr>
          <w:rFonts w:eastAsia="楷体"/>
          <w:b/>
        </w:rPr>
        <w:t>次</w:t>
      </w:r>
      <w:r w:rsidRPr="004D0DD7">
        <w:rPr>
          <w:rFonts w:eastAsia="楷体"/>
        </w:rPr>
        <w:t>）</w:t>
      </w:r>
    </w:p>
    <w:p w14:paraId="15DEF5C1" w14:textId="77777777" w:rsidR="00DE53EB" w:rsidRPr="004D0DD7" w:rsidRDefault="00DE53EB" w:rsidP="0032549E">
      <w:pPr>
        <w:pStyle w:val="afe"/>
        <w:numPr>
          <w:ilvl w:val="0"/>
          <w:numId w:val="16"/>
        </w:numPr>
        <w:ind w:left="930" w:firstLineChars="0"/>
        <w:rPr>
          <w:rFonts w:eastAsia="楷体"/>
        </w:rPr>
      </w:pP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Lifeng</w:t>
      </w:r>
      <w:proofErr w:type="spellEnd"/>
      <w:r w:rsidRPr="004D0DD7">
        <w:rPr>
          <w:rFonts w:eastAsia="楷体"/>
        </w:rPr>
        <w:t xml:space="preserve"> Lai, </w:t>
      </w:r>
      <w:proofErr w:type="spellStart"/>
      <w:r w:rsidRPr="004D0DD7">
        <w:rPr>
          <w:rFonts w:eastAsia="楷体"/>
        </w:rPr>
        <w:t>Jingjing</w:t>
      </w:r>
      <w:proofErr w:type="spellEnd"/>
      <w:r w:rsidRPr="004D0DD7">
        <w:rPr>
          <w:rFonts w:eastAsia="楷体"/>
        </w:rPr>
        <w:t xml:space="preserve"> Luo, Yi Zhong, and </w:t>
      </w:r>
      <w:proofErr w:type="spellStart"/>
      <w:r w:rsidRPr="004D0DD7">
        <w:rPr>
          <w:rFonts w:eastAsia="楷体"/>
        </w:rPr>
        <w:t>Canjian</w:t>
      </w:r>
      <w:proofErr w:type="spellEnd"/>
      <w:r w:rsidRPr="004D0DD7">
        <w:rPr>
          <w:rFonts w:eastAsia="楷体"/>
        </w:rPr>
        <w:t xml:space="preserve"> Zheng, “Ultra-reliable and low-latency communications: applications, opportunities and challenges,” </w:t>
      </w:r>
      <w:r w:rsidRPr="004D0DD7">
        <w:rPr>
          <w:rFonts w:eastAsia="楷体"/>
          <w:b/>
          <w:i/>
        </w:rPr>
        <w:t>Science China Information Sciences</w:t>
      </w:r>
      <w:r w:rsidRPr="004D0DD7">
        <w:rPr>
          <w:rFonts w:eastAsia="楷体"/>
        </w:rPr>
        <w:t xml:space="preserve">, 64(2): 120301, 2021.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23</w:t>
      </w:r>
      <w:r w:rsidRPr="004D0DD7">
        <w:rPr>
          <w:rFonts w:eastAsia="楷体"/>
          <w:b/>
        </w:rPr>
        <w:t>次</w:t>
      </w:r>
      <w:r w:rsidRPr="004D0DD7">
        <w:rPr>
          <w:rFonts w:eastAsia="楷体"/>
        </w:rPr>
        <w:t>）</w:t>
      </w:r>
    </w:p>
    <w:p w14:paraId="2586AC21" w14:textId="77777777" w:rsidR="00DE53EB" w:rsidRPr="004D0DD7" w:rsidRDefault="00DE53EB" w:rsidP="0032549E">
      <w:pPr>
        <w:numPr>
          <w:ilvl w:val="0"/>
          <w:numId w:val="16"/>
        </w:numPr>
        <w:ind w:left="930"/>
        <w:rPr>
          <w:rFonts w:eastAsia="楷体"/>
        </w:rPr>
      </w:pPr>
      <w:r w:rsidRPr="004D0DD7">
        <w:rPr>
          <w:rFonts w:eastAsia="楷体"/>
        </w:rPr>
        <w:t xml:space="preserve">Jun Wang,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An Liu, and Xiang-Gen Xia, “Joint Computation Offloading and Resource Allocation for MEC-Enabled IoT Systems With Imperfect CSI,” </w:t>
      </w:r>
      <w:r w:rsidRPr="004D0DD7">
        <w:rPr>
          <w:rFonts w:eastAsia="楷体"/>
          <w:b/>
          <w:i/>
        </w:rPr>
        <w:t>IEEE Internet of Things Journal</w:t>
      </w:r>
      <w:r w:rsidRPr="004D0DD7">
        <w:rPr>
          <w:rFonts w:eastAsia="楷体"/>
        </w:rPr>
        <w:t>, 8(5): 3462-3475, 2021.</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24</w:t>
      </w:r>
      <w:r w:rsidRPr="004D0DD7">
        <w:rPr>
          <w:rFonts w:eastAsia="楷体"/>
          <w:b/>
        </w:rPr>
        <w:t>次</w:t>
      </w:r>
      <w:r w:rsidRPr="004D0DD7">
        <w:rPr>
          <w:rFonts w:eastAsia="楷体"/>
        </w:rPr>
        <w:t>）</w:t>
      </w:r>
    </w:p>
    <w:p w14:paraId="3A863E9D" w14:textId="77777777" w:rsidR="00DE53EB" w:rsidRPr="004D0DD7" w:rsidRDefault="00DE53EB" w:rsidP="0032549E">
      <w:pPr>
        <w:numPr>
          <w:ilvl w:val="0"/>
          <w:numId w:val="16"/>
        </w:numPr>
        <w:ind w:left="930"/>
        <w:rPr>
          <w:rFonts w:eastAsia="楷体"/>
        </w:rPr>
      </w:pPr>
      <w:proofErr w:type="spellStart"/>
      <w:r w:rsidRPr="004D0DD7">
        <w:rPr>
          <w:rFonts w:eastAsia="楷体"/>
        </w:rPr>
        <w:t>Chenmeng</w:t>
      </w:r>
      <w:proofErr w:type="spellEnd"/>
      <w:r w:rsidRPr="004D0DD7">
        <w:rPr>
          <w:rFonts w:eastAsia="楷体"/>
        </w:rPr>
        <w:t xml:space="preserve"> Wang,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and </w:t>
      </w:r>
      <w:proofErr w:type="spellStart"/>
      <w:r w:rsidRPr="004D0DD7">
        <w:rPr>
          <w:rFonts w:eastAsia="楷体"/>
        </w:rPr>
        <w:t>Qianbin</w:t>
      </w:r>
      <w:proofErr w:type="spellEnd"/>
      <w:r w:rsidRPr="004D0DD7">
        <w:rPr>
          <w:rFonts w:eastAsia="楷体"/>
        </w:rPr>
        <w:t xml:space="preserve"> Chen, “Video Caching and Transcoding in Wireless Cellular Networks With Mobile Edge Computing: A Robust Approach,” </w:t>
      </w:r>
      <w:r w:rsidRPr="004D0DD7">
        <w:rPr>
          <w:rFonts w:eastAsia="楷体"/>
          <w:b/>
          <w:i/>
        </w:rPr>
        <w:t>IEEE Transaction on Vehicular Technology</w:t>
      </w:r>
      <w:r w:rsidRPr="004D0DD7">
        <w:rPr>
          <w:rFonts w:eastAsia="楷体"/>
        </w:rPr>
        <w:t xml:space="preserve">, 69(8):9234-9238, 2020 </w:t>
      </w:r>
    </w:p>
    <w:p w14:paraId="4B1CD198" w14:textId="77777777" w:rsidR="00DE53EB" w:rsidRPr="004D0DD7" w:rsidRDefault="00DE53EB" w:rsidP="0032549E">
      <w:pPr>
        <w:numPr>
          <w:ilvl w:val="0"/>
          <w:numId w:val="16"/>
        </w:numPr>
        <w:ind w:left="930"/>
        <w:rPr>
          <w:rFonts w:eastAsia="楷体"/>
        </w:rPr>
      </w:pPr>
      <w:r w:rsidRPr="004D0DD7">
        <w:rPr>
          <w:rFonts w:eastAsia="楷体"/>
        </w:rPr>
        <w:t xml:space="preserve">Wei Jiang,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Yao Sun, Gang Feng, </w:t>
      </w:r>
      <w:proofErr w:type="spellStart"/>
      <w:r w:rsidRPr="004D0DD7">
        <w:rPr>
          <w:rFonts w:eastAsia="楷体"/>
        </w:rPr>
        <w:t>Zhenzhong</w:t>
      </w:r>
      <w:proofErr w:type="spellEnd"/>
      <w:r w:rsidRPr="004D0DD7">
        <w:rPr>
          <w:rFonts w:eastAsia="楷体"/>
        </w:rPr>
        <w:t xml:space="preserve"> Wang, Xiang-Gen Xia, “Proactive Content Caching Based on Actor-Critic Reinforcement Learning for Mobile Edge Networks, ” </w:t>
      </w:r>
      <w:r w:rsidRPr="004D0DD7">
        <w:rPr>
          <w:rFonts w:eastAsia="楷体"/>
          <w:b/>
          <w:i/>
        </w:rPr>
        <w:t>IEEE Transactions on Cognitive Communications and Networking</w:t>
      </w:r>
      <w:r w:rsidRPr="004D0DD7">
        <w:rPr>
          <w:rFonts w:eastAsia="楷体"/>
        </w:rPr>
        <w:t>, 8(2):1239-1252, 2022.</w:t>
      </w:r>
    </w:p>
    <w:p w14:paraId="2BA195C7" w14:textId="77777777" w:rsidR="00DE53EB" w:rsidRPr="004D0DD7" w:rsidRDefault="00DE53EB" w:rsidP="0032549E">
      <w:pPr>
        <w:numPr>
          <w:ilvl w:val="0"/>
          <w:numId w:val="16"/>
        </w:numPr>
        <w:ind w:left="930"/>
        <w:rPr>
          <w:rFonts w:eastAsia="楷体"/>
        </w:rPr>
      </w:pPr>
      <w:proofErr w:type="spellStart"/>
      <w:r w:rsidRPr="004D0DD7">
        <w:rPr>
          <w:rFonts w:eastAsia="楷体"/>
        </w:rPr>
        <w:t>Chenmeng</w:t>
      </w:r>
      <w:proofErr w:type="spellEnd"/>
      <w:r w:rsidRPr="004D0DD7">
        <w:rPr>
          <w:rFonts w:eastAsia="楷体"/>
        </w:rPr>
        <w:t xml:space="preserve"> Wang, Robert C. Elliott,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Witold A. </w:t>
      </w:r>
      <w:proofErr w:type="spellStart"/>
      <w:r w:rsidRPr="004D0DD7">
        <w:rPr>
          <w:rFonts w:eastAsia="楷体"/>
        </w:rPr>
        <w:t>Krzymien</w:t>
      </w:r>
      <w:proofErr w:type="spellEnd"/>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and Jordan Melzer, “A Framework for MEC-Enhanced Small-Cell </w:t>
      </w:r>
      <w:proofErr w:type="spellStart"/>
      <w:r w:rsidRPr="004D0DD7">
        <w:rPr>
          <w:rFonts w:eastAsia="楷体"/>
        </w:rPr>
        <w:t>HetNet</w:t>
      </w:r>
      <w:proofErr w:type="spellEnd"/>
      <w:r w:rsidRPr="004D0DD7">
        <w:rPr>
          <w:rFonts w:eastAsia="楷体"/>
        </w:rPr>
        <w:t xml:space="preserve"> with Massive MIMO,” </w:t>
      </w:r>
      <w:r w:rsidRPr="004D0DD7">
        <w:rPr>
          <w:rFonts w:eastAsia="楷体"/>
          <w:b/>
          <w:i/>
        </w:rPr>
        <w:t>IEEE Wireless Communications</w:t>
      </w:r>
      <w:r w:rsidRPr="004D0DD7">
        <w:rPr>
          <w:rFonts w:eastAsia="楷体"/>
        </w:rPr>
        <w:t xml:space="preserve">, 27(4):64-72, 2020. </w:t>
      </w:r>
    </w:p>
    <w:p w14:paraId="70FBB9CC" w14:textId="77777777" w:rsidR="00DE53EB" w:rsidRPr="004D0DD7" w:rsidRDefault="00DE53EB" w:rsidP="0032549E">
      <w:pPr>
        <w:numPr>
          <w:ilvl w:val="0"/>
          <w:numId w:val="16"/>
        </w:numPr>
        <w:ind w:left="930"/>
        <w:rPr>
          <w:rFonts w:eastAsia="楷体"/>
        </w:rPr>
      </w:pPr>
      <w:proofErr w:type="spellStart"/>
      <w:r w:rsidRPr="004D0DD7">
        <w:rPr>
          <w:rFonts w:eastAsia="楷体"/>
        </w:rPr>
        <w:t>Chaoqun</w:t>
      </w:r>
      <w:proofErr w:type="spellEnd"/>
      <w:r w:rsidRPr="004D0DD7">
        <w:rPr>
          <w:rFonts w:eastAsia="楷体"/>
        </w:rPr>
        <w:t xml:space="preserve"> You,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w:t>
      </w:r>
      <w:proofErr w:type="spellStart"/>
      <w:r w:rsidRPr="004D0DD7">
        <w:rPr>
          <w:rFonts w:eastAsia="楷体"/>
        </w:rPr>
        <w:t>Kun</w:t>
      </w:r>
      <w:proofErr w:type="spellEnd"/>
      <w:r w:rsidRPr="004D0DD7">
        <w:rPr>
          <w:rFonts w:eastAsia="楷体"/>
        </w:rPr>
        <w:t xml:space="preserve"> Guo, Howard H. Yang, </w:t>
      </w:r>
      <w:proofErr w:type="spellStart"/>
      <w:r w:rsidRPr="004D0DD7">
        <w:rPr>
          <w:rFonts w:eastAsia="楷体"/>
        </w:rPr>
        <w:t>Chenyuan</w:t>
      </w:r>
      <w:proofErr w:type="spellEnd"/>
      <w:r w:rsidRPr="004D0DD7">
        <w:rPr>
          <w:rFonts w:eastAsia="楷体"/>
        </w:rPr>
        <w:t xml:space="preserve"> Feng and Tony Q.S. Quek, “Semi-Synchronous Personalized Federated Learning over Mobile </w:t>
      </w:r>
      <w:r w:rsidRPr="004D0DD7">
        <w:rPr>
          <w:rFonts w:eastAsia="楷体"/>
        </w:rPr>
        <w:lastRenderedPageBreak/>
        <w:t xml:space="preserve">Edge Networks," </w:t>
      </w:r>
      <w:r w:rsidRPr="004D0DD7">
        <w:rPr>
          <w:rFonts w:eastAsia="楷体"/>
          <w:b/>
          <w:i/>
        </w:rPr>
        <w:t>IEEE Transactions on Wireless Communications</w:t>
      </w:r>
      <w:r w:rsidRPr="004D0DD7">
        <w:rPr>
          <w:rFonts w:eastAsia="楷体"/>
        </w:rPr>
        <w:t xml:space="preserve">, Oct. 2022.  (Early Access, </w:t>
      </w:r>
      <w:proofErr w:type="spellStart"/>
      <w:r w:rsidRPr="004D0DD7">
        <w:rPr>
          <w:rFonts w:eastAsia="楷体"/>
        </w:rPr>
        <w:t>doi</w:t>
      </w:r>
      <w:proofErr w:type="spellEnd"/>
      <w:r w:rsidRPr="004D0DD7">
        <w:rPr>
          <w:rFonts w:eastAsia="楷体"/>
        </w:rPr>
        <w:t>: 10.1109/TWC.2022.3210434)</w:t>
      </w:r>
    </w:p>
    <w:p w14:paraId="0413C465" w14:textId="77777777" w:rsidR="00DE53EB" w:rsidRPr="004D0DD7" w:rsidRDefault="00DE53EB" w:rsidP="0032549E">
      <w:pPr>
        <w:numPr>
          <w:ilvl w:val="0"/>
          <w:numId w:val="16"/>
        </w:numPr>
        <w:ind w:left="930"/>
        <w:rPr>
          <w:rFonts w:eastAsia="楷体"/>
        </w:rPr>
      </w:pPr>
      <w:r w:rsidRPr="004D0DD7">
        <w:rPr>
          <w:rFonts w:eastAsia="楷体"/>
        </w:rPr>
        <w:t xml:space="preserve">Bin Cao, </w:t>
      </w:r>
      <w:proofErr w:type="spellStart"/>
      <w:r w:rsidRPr="004D0DD7">
        <w:rPr>
          <w:rFonts w:eastAsia="楷体"/>
        </w:rPr>
        <w:t>Zhenghui</w:t>
      </w:r>
      <w:proofErr w:type="spellEnd"/>
      <w:r w:rsidRPr="004D0DD7">
        <w:rPr>
          <w:rFonts w:eastAsia="楷体"/>
        </w:rPr>
        <w:t xml:space="preserve"> Zhang, </w:t>
      </w: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Lei Zhang, </w:t>
      </w:r>
      <w:proofErr w:type="spellStart"/>
      <w:r w:rsidRPr="004D0DD7">
        <w:rPr>
          <w:rFonts w:eastAsia="楷体"/>
        </w:rPr>
        <w:t>Mugen</w:t>
      </w:r>
      <w:proofErr w:type="spellEnd"/>
      <w:r w:rsidRPr="004D0DD7">
        <w:rPr>
          <w:rFonts w:eastAsia="楷体"/>
        </w:rPr>
        <w:t xml:space="preserve"> Peng, and Yun Li, “Performance analysis and comparison of </w:t>
      </w:r>
      <w:proofErr w:type="spellStart"/>
      <w:r w:rsidRPr="004D0DD7">
        <w:rPr>
          <w:rFonts w:eastAsia="楷体"/>
        </w:rPr>
        <w:t>PoW</w:t>
      </w:r>
      <w:proofErr w:type="spellEnd"/>
      <w:r w:rsidRPr="004D0DD7">
        <w:rPr>
          <w:rFonts w:eastAsia="楷体"/>
        </w:rPr>
        <w:t xml:space="preserve">, </w:t>
      </w:r>
      <w:proofErr w:type="spellStart"/>
      <w:r w:rsidRPr="004D0DD7">
        <w:rPr>
          <w:rFonts w:eastAsia="楷体"/>
        </w:rPr>
        <w:t>PoS</w:t>
      </w:r>
      <w:proofErr w:type="spellEnd"/>
      <w:r w:rsidRPr="004D0DD7">
        <w:rPr>
          <w:rFonts w:eastAsia="楷体"/>
        </w:rPr>
        <w:t xml:space="preserve"> and DAG based blockchains,” </w:t>
      </w:r>
      <w:r w:rsidRPr="004D0DD7">
        <w:rPr>
          <w:rFonts w:eastAsia="楷体"/>
          <w:b/>
          <w:i/>
        </w:rPr>
        <w:t>Digital Communications and Networks</w:t>
      </w:r>
      <w:r w:rsidRPr="004D0DD7">
        <w:rPr>
          <w:rFonts w:eastAsia="楷体"/>
        </w:rPr>
        <w:t>, 2020, 6(4)</w:t>
      </w:r>
      <w:r w:rsidRPr="004D0DD7">
        <w:rPr>
          <w:rFonts w:eastAsia="楷体"/>
        </w:rPr>
        <w:t>：</w:t>
      </w:r>
      <w:r w:rsidRPr="004D0DD7">
        <w:rPr>
          <w:rFonts w:eastAsia="楷体"/>
        </w:rPr>
        <w:t xml:space="preserve">480-485.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131</w:t>
      </w:r>
      <w:r w:rsidRPr="004D0DD7">
        <w:rPr>
          <w:rFonts w:eastAsia="楷体"/>
          <w:b/>
        </w:rPr>
        <w:t>次</w:t>
      </w:r>
      <w:r w:rsidRPr="004D0DD7">
        <w:rPr>
          <w:rFonts w:eastAsia="楷体"/>
        </w:rPr>
        <w:t>）</w:t>
      </w:r>
    </w:p>
    <w:p w14:paraId="0561FEC8" w14:textId="77777777" w:rsidR="00DE53EB" w:rsidRPr="004D0DD7" w:rsidRDefault="00DE53EB" w:rsidP="0032549E">
      <w:pPr>
        <w:numPr>
          <w:ilvl w:val="0"/>
          <w:numId w:val="16"/>
        </w:numPr>
        <w:ind w:left="930"/>
        <w:rPr>
          <w:rFonts w:eastAsia="楷体"/>
        </w:rPr>
      </w:pPr>
      <w:r w:rsidRPr="004D0DD7">
        <w:rPr>
          <w:rFonts w:eastAsia="楷体"/>
        </w:rPr>
        <w:t xml:space="preserve">Bin. Cao, </w:t>
      </w:r>
      <w:proofErr w:type="spellStart"/>
      <w:r w:rsidRPr="004D0DD7">
        <w:rPr>
          <w:rFonts w:eastAsia="楷体"/>
        </w:rPr>
        <w:t>Zixin</w:t>
      </w:r>
      <w:proofErr w:type="spellEnd"/>
      <w:r w:rsidRPr="004D0DD7">
        <w:rPr>
          <w:rFonts w:eastAsia="楷体"/>
        </w:rPr>
        <w:t xml:space="preserve"> Wang, Long Zhang, </w:t>
      </w:r>
      <w:r w:rsidRPr="004D0DD7">
        <w:rPr>
          <w:rFonts w:eastAsia="楷体"/>
          <w:b/>
        </w:rPr>
        <w:t>Daquan Feng</w:t>
      </w:r>
      <w:r w:rsidRPr="004D0DD7">
        <w:rPr>
          <w:rFonts w:eastAsia="楷体"/>
        </w:rPr>
        <w:t>*</w:t>
      </w:r>
      <w:r w:rsidRPr="004D0DD7">
        <w:rPr>
          <w:rFonts w:eastAsia="楷体"/>
          <w:b/>
        </w:rPr>
        <w:t>（负责人）</w:t>
      </w:r>
      <w:r w:rsidRPr="004D0DD7">
        <w:rPr>
          <w:rFonts w:eastAsia="楷体"/>
        </w:rPr>
        <w:t xml:space="preserve">, </w:t>
      </w:r>
      <w:proofErr w:type="spellStart"/>
      <w:r w:rsidRPr="004D0DD7">
        <w:rPr>
          <w:rFonts w:eastAsia="楷体"/>
        </w:rPr>
        <w:t>Mugen</w:t>
      </w:r>
      <w:proofErr w:type="spellEnd"/>
      <w:r w:rsidRPr="004D0DD7">
        <w:rPr>
          <w:rFonts w:eastAsia="楷体"/>
        </w:rPr>
        <w:t xml:space="preserve"> Peng, Lei Zhang, Zhu Han, “Blockchain Systems, Technologies and Applications: A Methodology Perspective,” </w:t>
      </w:r>
      <w:r w:rsidRPr="004D0DD7">
        <w:rPr>
          <w:rFonts w:eastAsia="楷体"/>
          <w:b/>
          <w:i/>
        </w:rPr>
        <w:t>IEEE Communications Surveys &amp; Tutorials</w:t>
      </w:r>
      <w:r w:rsidRPr="004D0DD7">
        <w:rPr>
          <w:rFonts w:eastAsia="楷体"/>
        </w:rPr>
        <w:t xml:space="preserve">, Sep. </w:t>
      </w:r>
      <w:proofErr w:type="gramStart"/>
      <w:r w:rsidRPr="004D0DD7">
        <w:rPr>
          <w:rFonts w:eastAsia="楷体"/>
        </w:rPr>
        <w:t>2022.  (</w:t>
      </w:r>
      <w:proofErr w:type="gramEnd"/>
      <w:r w:rsidRPr="004D0DD7">
        <w:rPr>
          <w:rFonts w:eastAsia="楷体"/>
        </w:rPr>
        <w:t xml:space="preserve">Early Access, </w:t>
      </w:r>
      <w:proofErr w:type="spellStart"/>
      <w:r w:rsidRPr="004D0DD7">
        <w:rPr>
          <w:rFonts w:eastAsia="楷体"/>
        </w:rPr>
        <w:t>doi</w:t>
      </w:r>
      <w:proofErr w:type="spellEnd"/>
      <w:r w:rsidRPr="004D0DD7">
        <w:rPr>
          <w:rFonts w:eastAsia="楷体"/>
        </w:rPr>
        <w:t>: 10.1109/COMST.2022.3204702)</w:t>
      </w:r>
    </w:p>
    <w:p w14:paraId="1B77F8F4" w14:textId="77777777" w:rsidR="00DE53EB" w:rsidRPr="004D0DD7" w:rsidRDefault="00DE53EB" w:rsidP="0032549E">
      <w:pPr>
        <w:numPr>
          <w:ilvl w:val="0"/>
          <w:numId w:val="16"/>
        </w:numPr>
        <w:ind w:left="930"/>
        <w:rPr>
          <w:rFonts w:eastAsia="楷体"/>
        </w:rPr>
      </w:pPr>
      <w:r w:rsidRPr="004D0DD7">
        <w:rPr>
          <w:rFonts w:eastAsia="楷体"/>
        </w:rPr>
        <w:t xml:space="preserve">Bin Cao, Long Zhang, Yun Li, </w:t>
      </w:r>
      <w:r w:rsidRPr="004D0DD7">
        <w:rPr>
          <w:rFonts w:eastAsia="楷体"/>
          <w:b/>
        </w:rPr>
        <w:t>Daquan Feng</w:t>
      </w:r>
      <w:r w:rsidRPr="004D0DD7">
        <w:rPr>
          <w:rFonts w:eastAsia="楷体"/>
          <w:b/>
        </w:rPr>
        <w:t>（负责人）</w:t>
      </w:r>
      <w:r w:rsidRPr="004D0DD7">
        <w:rPr>
          <w:rFonts w:eastAsia="楷体"/>
        </w:rPr>
        <w:t xml:space="preserve"> and Wei Cao, “Intelligent Offloading in Multi-Access Edge Computing: A State-of-the-Art Review and Framework,” </w:t>
      </w:r>
      <w:r w:rsidRPr="004D0DD7">
        <w:rPr>
          <w:rFonts w:eastAsia="楷体"/>
          <w:b/>
          <w:i/>
        </w:rPr>
        <w:t>IEEE Communications Magazine</w:t>
      </w:r>
      <w:r w:rsidRPr="004D0DD7">
        <w:rPr>
          <w:rFonts w:eastAsia="楷体"/>
        </w:rPr>
        <w:t>, 57(3):56-62, 2019</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200</w:t>
      </w:r>
      <w:r w:rsidRPr="004D0DD7">
        <w:rPr>
          <w:rFonts w:eastAsia="楷体"/>
          <w:b/>
        </w:rPr>
        <w:t>次</w:t>
      </w:r>
      <w:r w:rsidRPr="004D0DD7">
        <w:rPr>
          <w:rFonts w:eastAsia="楷体"/>
        </w:rPr>
        <w:t>）</w:t>
      </w:r>
    </w:p>
    <w:p w14:paraId="64966841" w14:textId="77777777" w:rsidR="00DE53EB" w:rsidRPr="004D0DD7" w:rsidRDefault="00DE53EB" w:rsidP="0032549E">
      <w:pPr>
        <w:pStyle w:val="afe"/>
        <w:numPr>
          <w:ilvl w:val="0"/>
          <w:numId w:val="16"/>
        </w:numPr>
        <w:snapToGrid w:val="0"/>
        <w:spacing w:line="360" w:lineRule="auto"/>
        <w:ind w:left="930" w:firstLineChars="0"/>
        <w:rPr>
          <w:rFonts w:eastAsia="楷体"/>
        </w:rPr>
      </w:pPr>
      <w:r w:rsidRPr="004D0DD7">
        <w:rPr>
          <w:rFonts w:eastAsia="楷体"/>
        </w:rPr>
        <w:t xml:space="preserve">Howard H. Yang, Chao </w:t>
      </w:r>
      <w:proofErr w:type="spellStart"/>
      <w:proofErr w:type="gramStart"/>
      <w:r w:rsidRPr="004D0DD7">
        <w:rPr>
          <w:rFonts w:eastAsia="楷体"/>
        </w:rPr>
        <w:t>Xu,Xijun</w:t>
      </w:r>
      <w:proofErr w:type="spellEnd"/>
      <w:proofErr w:type="gramEnd"/>
      <w:r w:rsidRPr="004D0DD7">
        <w:rPr>
          <w:rFonts w:eastAsia="楷体"/>
        </w:rPr>
        <w:t xml:space="preserve"> Wang, </w:t>
      </w:r>
      <w:r w:rsidRPr="004D0DD7">
        <w:rPr>
          <w:rFonts w:eastAsia="楷体"/>
          <w:b/>
        </w:rPr>
        <w:t>Daquan Feng</w:t>
      </w:r>
      <w:r w:rsidRPr="004D0DD7">
        <w:rPr>
          <w:rFonts w:eastAsia="楷体"/>
          <w:b/>
        </w:rPr>
        <w:t>（负责人）</w:t>
      </w:r>
      <w:r w:rsidRPr="004D0DD7">
        <w:rPr>
          <w:rFonts w:eastAsia="楷体"/>
        </w:rPr>
        <w:t xml:space="preserve">, and Tony Q. S. Quek, “Understanding Age of Information in Large-Scale Wireless Networks,” </w:t>
      </w:r>
      <w:r w:rsidRPr="004D0DD7">
        <w:rPr>
          <w:rFonts w:eastAsia="楷体"/>
          <w:b/>
          <w:i/>
        </w:rPr>
        <w:t>IEEE Transactions on Wireless Communications</w:t>
      </w:r>
      <w:r w:rsidRPr="004D0DD7">
        <w:rPr>
          <w:rFonts w:eastAsia="楷体"/>
        </w:rPr>
        <w:t xml:space="preserve">, 20(5):3196-3210, May 2021. </w:t>
      </w:r>
      <w:r w:rsidRPr="004D0DD7">
        <w:rPr>
          <w:rFonts w:eastAsia="楷体"/>
        </w:rPr>
        <w:t>（</w:t>
      </w:r>
      <w:r w:rsidRPr="004D0DD7">
        <w:rPr>
          <w:rFonts w:eastAsia="楷体"/>
          <w:b/>
        </w:rPr>
        <w:t xml:space="preserve">Google </w:t>
      </w:r>
      <w:r w:rsidRPr="004D0DD7">
        <w:rPr>
          <w:rFonts w:eastAsia="楷体"/>
          <w:b/>
        </w:rPr>
        <w:t>学术引用：</w:t>
      </w:r>
      <w:r w:rsidRPr="004D0DD7">
        <w:rPr>
          <w:rFonts w:eastAsia="楷体"/>
          <w:b/>
        </w:rPr>
        <w:t>30</w:t>
      </w:r>
      <w:r w:rsidRPr="004D0DD7">
        <w:rPr>
          <w:rFonts w:eastAsia="楷体"/>
          <w:b/>
        </w:rPr>
        <w:t>次</w:t>
      </w:r>
      <w:r w:rsidRPr="004D0DD7">
        <w:rPr>
          <w:rFonts w:eastAsia="楷体"/>
        </w:rPr>
        <w:t>）</w:t>
      </w:r>
    </w:p>
    <w:p w14:paraId="792A679E" w14:textId="77777777" w:rsidR="00DE53EB" w:rsidRPr="004D0DD7" w:rsidRDefault="00DE53EB" w:rsidP="00880090">
      <w:pPr>
        <w:pStyle w:val="afe"/>
        <w:numPr>
          <w:ilvl w:val="3"/>
          <w:numId w:val="23"/>
        </w:numPr>
        <w:snapToGrid w:val="0"/>
        <w:spacing w:line="360" w:lineRule="auto"/>
        <w:ind w:left="930" w:firstLineChars="0"/>
        <w:rPr>
          <w:rFonts w:eastAsia="楷体"/>
          <w:b/>
          <w:sz w:val="24"/>
          <w:szCs w:val="24"/>
        </w:rPr>
      </w:pPr>
      <w:r w:rsidRPr="004D0DD7">
        <w:rPr>
          <w:rFonts w:eastAsia="楷体"/>
          <w:b/>
          <w:sz w:val="24"/>
          <w:szCs w:val="24"/>
        </w:rPr>
        <w:t>多</w:t>
      </w:r>
      <w:proofErr w:type="gramStart"/>
      <w:r w:rsidRPr="004D0DD7">
        <w:rPr>
          <w:rFonts w:eastAsia="楷体"/>
          <w:b/>
          <w:sz w:val="24"/>
          <w:szCs w:val="24"/>
        </w:rPr>
        <w:t>源信息</w:t>
      </w:r>
      <w:proofErr w:type="gramEnd"/>
      <w:r w:rsidRPr="004D0DD7">
        <w:rPr>
          <w:rFonts w:eastAsia="楷体"/>
          <w:b/>
          <w:sz w:val="24"/>
          <w:szCs w:val="24"/>
        </w:rPr>
        <w:t>融合、目标检测</w:t>
      </w:r>
    </w:p>
    <w:p w14:paraId="6AD608B7" w14:textId="77777777" w:rsidR="00DE53EB" w:rsidRPr="004D0DD7" w:rsidRDefault="00DE53EB" w:rsidP="0032549E">
      <w:pPr>
        <w:numPr>
          <w:ilvl w:val="0"/>
          <w:numId w:val="17"/>
        </w:numPr>
        <w:ind w:left="930"/>
        <w:rPr>
          <w:rFonts w:eastAsia="楷体"/>
          <w:bCs/>
        </w:rPr>
      </w:pPr>
      <w:r w:rsidRPr="004D0DD7">
        <w:rPr>
          <w:rFonts w:eastAsia="楷体"/>
          <w:b/>
        </w:rPr>
        <w:t>Daquan Feng</w:t>
      </w:r>
      <w:r w:rsidRPr="004D0DD7">
        <w:rPr>
          <w:rFonts w:eastAsia="楷体"/>
          <w:b/>
        </w:rPr>
        <w:t>（负责人）</w:t>
      </w:r>
      <w:r w:rsidRPr="004D0DD7">
        <w:rPr>
          <w:rFonts w:eastAsia="楷体"/>
          <w:bCs/>
        </w:rPr>
        <w:t>, </w:t>
      </w:r>
      <w:hyperlink r:id="rId281" w:history="1">
        <w:r w:rsidRPr="004D0DD7">
          <w:rPr>
            <w:rFonts w:eastAsia="楷体"/>
            <w:bCs/>
          </w:rPr>
          <w:t>Long Zhang</w:t>
        </w:r>
      </w:hyperlink>
      <w:r w:rsidRPr="004D0DD7">
        <w:rPr>
          <w:rFonts w:eastAsia="楷体"/>
          <w:bCs/>
        </w:rPr>
        <w:t>, </w:t>
      </w:r>
      <w:proofErr w:type="spellStart"/>
      <w:r w:rsidR="00F25D9D">
        <w:fldChar w:fldCharType="begin"/>
      </w:r>
      <w:r w:rsidR="00F25D9D">
        <w:instrText xml:space="preserve"> HYPERLINK "https://dblp.org/pid/41/4882.html" </w:instrText>
      </w:r>
      <w:r w:rsidR="00F25D9D">
        <w:fldChar w:fldCharType="separate"/>
      </w:r>
      <w:r w:rsidRPr="004D0DD7">
        <w:rPr>
          <w:rFonts w:eastAsia="楷体"/>
          <w:bCs/>
        </w:rPr>
        <w:t>Shengli</w:t>
      </w:r>
      <w:proofErr w:type="spellEnd"/>
      <w:r w:rsidRPr="004D0DD7">
        <w:rPr>
          <w:rFonts w:eastAsia="楷体"/>
          <w:bCs/>
        </w:rPr>
        <w:t xml:space="preserve"> Zhang</w:t>
      </w:r>
      <w:r w:rsidR="00F25D9D">
        <w:rPr>
          <w:rFonts w:eastAsia="楷体"/>
          <w:bCs/>
        </w:rPr>
        <w:fldChar w:fldCharType="end"/>
      </w:r>
      <w:r w:rsidRPr="004D0DD7">
        <w:rPr>
          <w:rFonts w:eastAsia="楷体"/>
          <w:bCs/>
        </w:rPr>
        <w:t>, </w:t>
      </w:r>
      <w:proofErr w:type="spellStart"/>
      <w:r w:rsidR="00F25D9D">
        <w:fldChar w:fldCharType="begin"/>
      </w:r>
      <w:r w:rsidR="00F25D9D">
        <w:instrText xml:space="preserve"> HYPERLINK "https://dblp.org/pid/00/638.html" </w:instrText>
      </w:r>
      <w:r w:rsidR="00F25D9D">
        <w:fldChar w:fldCharType="separate"/>
      </w:r>
      <w:r w:rsidRPr="004D0DD7">
        <w:rPr>
          <w:rFonts w:eastAsia="楷体"/>
          <w:bCs/>
        </w:rPr>
        <w:t>Qihui</w:t>
      </w:r>
      <w:proofErr w:type="spellEnd"/>
      <w:r w:rsidRPr="004D0DD7">
        <w:rPr>
          <w:rFonts w:eastAsia="楷体"/>
          <w:bCs/>
        </w:rPr>
        <w:t xml:space="preserve"> Wu</w:t>
      </w:r>
      <w:r w:rsidR="00F25D9D">
        <w:rPr>
          <w:rFonts w:eastAsia="楷体"/>
          <w:bCs/>
        </w:rPr>
        <w:fldChar w:fldCharType="end"/>
      </w:r>
      <w:r w:rsidRPr="004D0DD7">
        <w:rPr>
          <w:rFonts w:eastAsia="楷体"/>
          <w:bCs/>
        </w:rPr>
        <w:t>, </w:t>
      </w:r>
      <w:hyperlink r:id="rId282" w:history="1">
        <w:r w:rsidRPr="004D0DD7">
          <w:rPr>
            <w:rFonts w:eastAsia="楷体"/>
            <w:bCs/>
          </w:rPr>
          <w:t>Xiang-Gen Xia</w:t>
        </w:r>
      </w:hyperlink>
      <w:r w:rsidRPr="004D0DD7">
        <w:rPr>
          <w:rFonts w:eastAsia="楷体"/>
          <w:bCs/>
        </w:rPr>
        <w:t xml:space="preserve">, </w:t>
      </w:r>
      <w:r w:rsidRPr="004D0DD7">
        <w:rPr>
          <w:rFonts w:eastAsia="楷体"/>
        </w:rPr>
        <w:t>“</w:t>
      </w:r>
      <w:r w:rsidRPr="004D0DD7">
        <w:rPr>
          <w:rFonts w:eastAsia="楷体"/>
          <w:bCs/>
        </w:rPr>
        <w:t>Blockchain-Based Secure Crowdsourcing in Wireless IoT,</w:t>
      </w:r>
      <w:r w:rsidRPr="004D0DD7">
        <w:rPr>
          <w:rFonts w:eastAsia="楷体"/>
        </w:rPr>
        <w:t>”</w:t>
      </w:r>
      <w:r w:rsidRPr="004D0DD7">
        <w:rPr>
          <w:rFonts w:eastAsia="楷体"/>
          <w:bCs/>
        </w:rPr>
        <w:t> </w:t>
      </w:r>
      <w:hyperlink r:id="rId283" w:anchor="FengZZWX22" w:history="1">
        <w:hyperlink r:id="rId284" w:history="1">
          <w:r w:rsidRPr="004D0DD7">
            <w:rPr>
              <w:rFonts w:eastAsia="楷体"/>
              <w:b/>
              <w:bCs/>
              <w:i/>
              <w:iCs/>
            </w:rPr>
            <w:t>Journal of Communications and Information Networks</w:t>
          </w:r>
        </w:hyperlink>
        <w:r w:rsidRPr="004D0DD7">
          <w:rPr>
            <w:rFonts w:eastAsia="楷体"/>
            <w:bCs/>
          </w:rPr>
          <w:t>, 7(1)</w:t>
        </w:r>
      </w:hyperlink>
      <w:r w:rsidRPr="004D0DD7">
        <w:rPr>
          <w:rFonts w:eastAsia="楷体"/>
          <w:bCs/>
        </w:rPr>
        <w:t>:23-36, 2022.</w:t>
      </w:r>
    </w:p>
    <w:p w14:paraId="3019391C" w14:textId="77777777" w:rsidR="00DE53EB" w:rsidRPr="004D0DD7" w:rsidRDefault="00F25D9D" w:rsidP="0032549E">
      <w:pPr>
        <w:pStyle w:val="afe"/>
        <w:numPr>
          <w:ilvl w:val="0"/>
          <w:numId w:val="17"/>
        </w:numPr>
        <w:ind w:left="930" w:firstLineChars="0"/>
        <w:rPr>
          <w:rFonts w:eastAsia="楷体"/>
          <w:bCs/>
        </w:rPr>
      </w:pPr>
      <w:hyperlink r:id="rId285" w:history="1">
        <w:r w:rsidR="00DE53EB" w:rsidRPr="004D0DD7">
          <w:rPr>
            <w:rFonts w:eastAsia="楷体"/>
            <w:bCs/>
          </w:rPr>
          <w:t>Yinghao Chu</w:t>
        </w:r>
      </w:hyperlink>
      <w:r w:rsidR="00DE53EB" w:rsidRPr="004D0DD7">
        <w:rPr>
          <w:rFonts w:eastAsia="楷体"/>
          <w:bCs/>
        </w:rPr>
        <w:t>, </w:t>
      </w:r>
      <w:r w:rsidR="00DE53EB" w:rsidRPr="004D0DD7">
        <w:rPr>
          <w:rFonts w:eastAsia="楷体"/>
          <w:b/>
        </w:rPr>
        <w:t>Daquan Feng*</w:t>
      </w:r>
      <w:r w:rsidR="00DE53EB" w:rsidRPr="004D0DD7">
        <w:rPr>
          <w:rFonts w:eastAsia="楷体"/>
          <w:b/>
        </w:rPr>
        <w:t>（负责人）</w:t>
      </w:r>
      <w:r w:rsidR="00DE53EB" w:rsidRPr="004D0DD7">
        <w:rPr>
          <w:rFonts w:eastAsia="楷体"/>
          <w:bCs/>
          <w:vertAlign w:val="superscript"/>
        </w:rPr>
        <w:t>,</w:t>
      </w:r>
      <w:r w:rsidR="00DE53EB" w:rsidRPr="004D0DD7">
        <w:rPr>
          <w:rFonts w:eastAsia="楷体"/>
          <w:bCs/>
        </w:rPr>
        <w:t> </w:t>
      </w:r>
      <w:proofErr w:type="spellStart"/>
      <w:r>
        <w:fldChar w:fldCharType="begin"/>
      </w:r>
      <w:r>
        <w:instrText xml:space="preserve"> HYPERLINK "https://dblp.org/pid/173/9297.html" </w:instrText>
      </w:r>
      <w:r>
        <w:fldChar w:fldCharType="separate"/>
      </w:r>
      <w:r w:rsidR="00DE53EB" w:rsidRPr="004D0DD7">
        <w:rPr>
          <w:rFonts w:eastAsia="楷体"/>
          <w:bCs/>
        </w:rPr>
        <w:t>Zuozhu</w:t>
      </w:r>
      <w:proofErr w:type="spellEnd"/>
      <w:r w:rsidR="00DE53EB" w:rsidRPr="004D0DD7">
        <w:rPr>
          <w:rFonts w:eastAsia="楷体"/>
          <w:bCs/>
        </w:rPr>
        <w:t xml:space="preserve"> Liu</w:t>
      </w:r>
      <w:r>
        <w:rPr>
          <w:rFonts w:eastAsia="楷体"/>
          <w:bCs/>
        </w:rPr>
        <w:fldChar w:fldCharType="end"/>
      </w:r>
      <w:r w:rsidR="00DE53EB" w:rsidRPr="004D0DD7">
        <w:rPr>
          <w:rFonts w:eastAsia="楷体"/>
          <w:bCs/>
        </w:rPr>
        <w:t>, </w:t>
      </w:r>
      <w:proofErr w:type="spellStart"/>
      <w:r>
        <w:fldChar w:fldCharType="begin"/>
      </w:r>
      <w:r>
        <w:instrText xml:space="preserve"> HYPERLINK "https://dblp.org/pid/317/4292.html" </w:instrText>
      </w:r>
      <w:r>
        <w:fldChar w:fldCharType="separate"/>
      </w:r>
      <w:r w:rsidR="00DE53EB" w:rsidRPr="004D0DD7">
        <w:rPr>
          <w:rFonts w:eastAsia="楷体"/>
          <w:bCs/>
        </w:rPr>
        <w:t>Zizhou</w:t>
      </w:r>
      <w:proofErr w:type="spellEnd"/>
      <w:r w:rsidR="00DE53EB" w:rsidRPr="004D0DD7">
        <w:rPr>
          <w:rFonts w:eastAsia="楷体"/>
          <w:bCs/>
        </w:rPr>
        <w:t xml:space="preserve"> Zhao</w:t>
      </w:r>
      <w:r>
        <w:rPr>
          <w:rFonts w:eastAsia="楷体"/>
          <w:bCs/>
        </w:rPr>
        <w:fldChar w:fldCharType="end"/>
      </w:r>
      <w:r w:rsidR="00DE53EB" w:rsidRPr="004D0DD7">
        <w:rPr>
          <w:rFonts w:eastAsia="楷体"/>
          <w:bCs/>
        </w:rPr>
        <w:t>, </w:t>
      </w:r>
      <w:proofErr w:type="spellStart"/>
      <w:r>
        <w:fldChar w:fldCharType="begin"/>
      </w:r>
      <w:r>
        <w:instrText xml:space="preserve"> HYPERLINK "https://</w:instrText>
      </w:r>
      <w:r>
        <w:instrText xml:space="preserve">dblp.org/pid/62/10177.html" </w:instrText>
      </w:r>
      <w:r>
        <w:fldChar w:fldCharType="separate"/>
      </w:r>
      <w:r w:rsidR="00DE53EB" w:rsidRPr="004D0DD7">
        <w:rPr>
          <w:rFonts w:eastAsia="楷体"/>
          <w:bCs/>
        </w:rPr>
        <w:t>Zhenzhong</w:t>
      </w:r>
      <w:proofErr w:type="spellEnd"/>
      <w:r w:rsidR="00DE53EB" w:rsidRPr="004D0DD7">
        <w:rPr>
          <w:rFonts w:eastAsia="楷体"/>
          <w:bCs/>
        </w:rPr>
        <w:t xml:space="preserve"> Wang</w:t>
      </w:r>
      <w:r>
        <w:rPr>
          <w:rFonts w:eastAsia="楷体"/>
          <w:bCs/>
        </w:rPr>
        <w:fldChar w:fldCharType="end"/>
      </w:r>
      <w:r w:rsidR="00DE53EB" w:rsidRPr="004D0DD7">
        <w:rPr>
          <w:rFonts w:eastAsia="楷体"/>
          <w:bCs/>
        </w:rPr>
        <w:t>, </w:t>
      </w:r>
      <w:hyperlink r:id="rId286" w:history="1">
        <w:r w:rsidR="00DE53EB" w:rsidRPr="004D0DD7">
          <w:rPr>
            <w:rFonts w:eastAsia="楷体"/>
            <w:bCs/>
          </w:rPr>
          <w:t>Xiang-Gen Xia</w:t>
        </w:r>
      </w:hyperlink>
      <w:r w:rsidR="00DE53EB" w:rsidRPr="004D0DD7">
        <w:rPr>
          <w:rFonts w:eastAsia="楷体"/>
          <w:bCs/>
        </w:rPr>
        <w:t>, </w:t>
      </w:r>
      <w:hyperlink r:id="rId287" w:history="1">
        <w:r w:rsidR="00DE53EB" w:rsidRPr="004D0DD7">
          <w:rPr>
            <w:rFonts w:eastAsia="楷体"/>
            <w:bCs/>
          </w:rPr>
          <w:t>Tony Q. S. Quek</w:t>
        </w:r>
      </w:hyperlink>
      <w:r w:rsidR="00DE53EB" w:rsidRPr="004D0DD7">
        <w:rPr>
          <w:rFonts w:eastAsia="楷体"/>
          <w:bCs/>
        </w:rPr>
        <w:t xml:space="preserve">, </w:t>
      </w:r>
      <w:r w:rsidR="00DE53EB" w:rsidRPr="004D0DD7">
        <w:rPr>
          <w:rFonts w:eastAsia="楷体"/>
        </w:rPr>
        <w:t>“</w:t>
      </w:r>
      <w:r w:rsidR="00DE53EB" w:rsidRPr="004D0DD7">
        <w:rPr>
          <w:rFonts w:eastAsia="楷体"/>
          <w:bCs/>
        </w:rPr>
        <w:t>Hybrid-Learning-Based Operational Visual Quality Inspection for Edge-Computing-Enabled IoT System,”</w:t>
      </w:r>
      <w:hyperlink r:id="rId288" w:anchor="ChuFLZWXQ22" w:history="1">
        <w:r w:rsidR="00DE53EB" w:rsidRPr="004D0DD7">
          <w:rPr>
            <w:rFonts w:eastAsia="楷体"/>
          </w:rPr>
          <w:t xml:space="preserve"> </w:t>
        </w:r>
        <w:r w:rsidR="00DE53EB" w:rsidRPr="004D0DD7">
          <w:rPr>
            <w:rFonts w:eastAsia="楷体"/>
            <w:b/>
            <w:i/>
            <w:iCs/>
          </w:rPr>
          <w:t>IEEE Internet of Things Journal</w:t>
        </w:r>
        <w:r w:rsidR="00DE53EB" w:rsidRPr="004D0DD7">
          <w:rPr>
            <w:rFonts w:eastAsia="楷体"/>
            <w:bCs/>
          </w:rPr>
          <w:t>, 9(7)</w:t>
        </w:r>
      </w:hyperlink>
      <w:r w:rsidR="00DE53EB" w:rsidRPr="004D0DD7">
        <w:rPr>
          <w:rFonts w:eastAsia="楷体"/>
          <w:bCs/>
        </w:rPr>
        <w:t xml:space="preserve">:4958-4972, 2022. </w:t>
      </w:r>
    </w:p>
    <w:p w14:paraId="52B0BEE9" w14:textId="77777777" w:rsidR="00DE53EB" w:rsidRPr="004D0DD7" w:rsidRDefault="00DE53EB" w:rsidP="0032549E">
      <w:pPr>
        <w:pStyle w:val="afe"/>
        <w:numPr>
          <w:ilvl w:val="0"/>
          <w:numId w:val="17"/>
        </w:numPr>
        <w:ind w:left="930" w:firstLineChars="0"/>
        <w:rPr>
          <w:rFonts w:eastAsia="楷体"/>
          <w:bCs/>
        </w:rPr>
      </w:pPr>
      <w:proofErr w:type="spellStart"/>
      <w:r w:rsidRPr="004D0DD7">
        <w:rPr>
          <w:rFonts w:eastAsia="楷体"/>
          <w:bCs/>
        </w:rPr>
        <w:t>Yinghao</w:t>
      </w:r>
      <w:proofErr w:type="spellEnd"/>
      <w:r w:rsidRPr="004D0DD7">
        <w:rPr>
          <w:rFonts w:eastAsia="楷体"/>
          <w:bCs/>
        </w:rPr>
        <w:t xml:space="preserve"> Chu,</w:t>
      </w:r>
      <w:r w:rsidRPr="004D0DD7">
        <w:rPr>
          <w:rFonts w:eastAsia="楷体"/>
          <w:b/>
        </w:rPr>
        <w:t xml:space="preserve"> Daquan Feng*</w:t>
      </w:r>
      <w:r w:rsidRPr="004D0DD7">
        <w:rPr>
          <w:rFonts w:eastAsia="楷体"/>
          <w:b/>
        </w:rPr>
        <w:t>（负责人）</w:t>
      </w:r>
      <w:r w:rsidRPr="004D0DD7">
        <w:rPr>
          <w:rFonts w:eastAsia="楷体"/>
          <w:bCs/>
        </w:rPr>
        <w:t xml:space="preserve">, </w:t>
      </w:r>
      <w:proofErr w:type="spellStart"/>
      <w:r w:rsidRPr="004D0DD7">
        <w:rPr>
          <w:rFonts w:eastAsia="楷体"/>
          <w:bCs/>
        </w:rPr>
        <w:t>Zuozhu</w:t>
      </w:r>
      <w:proofErr w:type="spellEnd"/>
      <w:r w:rsidRPr="004D0DD7">
        <w:rPr>
          <w:rFonts w:eastAsia="楷体"/>
          <w:bCs/>
        </w:rPr>
        <w:t xml:space="preserve"> </w:t>
      </w:r>
      <w:proofErr w:type="spellStart"/>
      <w:r w:rsidRPr="004D0DD7">
        <w:rPr>
          <w:rFonts w:eastAsia="楷体"/>
          <w:bCs/>
        </w:rPr>
        <w:t>Liu,Lei</w:t>
      </w:r>
      <w:proofErr w:type="spellEnd"/>
      <w:r w:rsidRPr="004D0DD7">
        <w:rPr>
          <w:rFonts w:eastAsia="楷体"/>
          <w:bCs/>
        </w:rPr>
        <w:t xml:space="preserve"> Zhang, </w:t>
      </w:r>
      <w:proofErr w:type="spellStart"/>
      <w:r w:rsidRPr="004D0DD7">
        <w:rPr>
          <w:rFonts w:eastAsia="楷体"/>
          <w:bCs/>
        </w:rPr>
        <w:t>Zizhou</w:t>
      </w:r>
      <w:proofErr w:type="spellEnd"/>
      <w:r w:rsidRPr="004D0DD7">
        <w:rPr>
          <w:rFonts w:eastAsia="楷体"/>
          <w:bCs/>
        </w:rPr>
        <w:t xml:space="preserve"> Zhao, </w:t>
      </w:r>
      <w:proofErr w:type="spellStart"/>
      <w:r w:rsidRPr="004D0DD7">
        <w:rPr>
          <w:rFonts w:eastAsia="楷体"/>
          <w:bCs/>
        </w:rPr>
        <w:t>Zhenzhong</w:t>
      </w:r>
      <w:proofErr w:type="spellEnd"/>
      <w:r w:rsidRPr="004D0DD7">
        <w:rPr>
          <w:rFonts w:eastAsia="楷体"/>
          <w:bCs/>
        </w:rPr>
        <w:t xml:space="preserve"> Wang, </w:t>
      </w:r>
      <w:proofErr w:type="spellStart"/>
      <w:r w:rsidRPr="004D0DD7">
        <w:rPr>
          <w:rFonts w:eastAsia="楷体"/>
          <w:bCs/>
        </w:rPr>
        <w:t>Zhiyong</w:t>
      </w:r>
      <w:proofErr w:type="spellEnd"/>
      <w:r w:rsidRPr="004D0DD7">
        <w:rPr>
          <w:rFonts w:eastAsia="楷体"/>
          <w:bCs/>
        </w:rPr>
        <w:t xml:space="preserve"> Feng, Xiang-Gen Xia, “A Fine-Grained Attention Model for High Accuracy Operational Robot Guidance, ” </w:t>
      </w:r>
      <w:r w:rsidRPr="004D0DD7">
        <w:rPr>
          <w:rFonts w:eastAsia="楷体"/>
          <w:b/>
          <w:bCs/>
          <w:i/>
          <w:iCs/>
        </w:rPr>
        <w:t>IEEE Internet of Things Journal</w:t>
      </w:r>
      <w:r w:rsidRPr="004D0DD7">
        <w:rPr>
          <w:rFonts w:eastAsia="楷体"/>
          <w:bCs/>
        </w:rPr>
        <w:t xml:space="preserve">, Sep. </w:t>
      </w:r>
      <w:proofErr w:type="gramStart"/>
      <w:r w:rsidRPr="004D0DD7">
        <w:rPr>
          <w:rFonts w:eastAsia="楷体"/>
          <w:bCs/>
        </w:rPr>
        <w:t>2022.  (</w:t>
      </w:r>
      <w:proofErr w:type="gramEnd"/>
      <w:r w:rsidRPr="004D0DD7">
        <w:rPr>
          <w:rFonts w:eastAsia="楷体"/>
          <w:bCs/>
        </w:rPr>
        <w:t xml:space="preserve">Early Access, </w:t>
      </w:r>
      <w:proofErr w:type="spellStart"/>
      <w:r w:rsidRPr="004D0DD7">
        <w:rPr>
          <w:rFonts w:eastAsia="楷体"/>
          <w:bCs/>
        </w:rPr>
        <w:t>doi</w:t>
      </w:r>
      <w:proofErr w:type="spellEnd"/>
      <w:r w:rsidRPr="004D0DD7">
        <w:rPr>
          <w:rFonts w:eastAsia="楷体"/>
          <w:bCs/>
        </w:rPr>
        <w:t>: 10.1109/JIOT.2022.3206388)</w:t>
      </w:r>
    </w:p>
    <w:p w14:paraId="6198E562" w14:textId="77777777" w:rsidR="00DE53EB" w:rsidRPr="004D0DD7" w:rsidRDefault="00DE53EB" w:rsidP="0032549E">
      <w:pPr>
        <w:numPr>
          <w:ilvl w:val="0"/>
          <w:numId w:val="17"/>
        </w:numPr>
        <w:snapToGrid w:val="0"/>
        <w:spacing w:line="360" w:lineRule="auto"/>
        <w:ind w:left="930"/>
        <w:rPr>
          <w:rFonts w:eastAsia="楷体"/>
        </w:rPr>
      </w:pPr>
      <w:proofErr w:type="spellStart"/>
      <w:r w:rsidRPr="004D0DD7">
        <w:rPr>
          <w:rFonts w:eastAsia="楷体"/>
          <w:b/>
        </w:rPr>
        <w:t>Zongxiang</w:t>
      </w:r>
      <w:proofErr w:type="spellEnd"/>
      <w:r w:rsidRPr="004D0DD7">
        <w:rPr>
          <w:rFonts w:eastAsia="楷体"/>
          <w:b/>
        </w:rPr>
        <w:t xml:space="preserve"> Liu</w:t>
      </w:r>
      <w:r w:rsidRPr="004D0DD7">
        <w:rPr>
          <w:rFonts w:eastAsia="楷体"/>
          <w:b/>
        </w:rPr>
        <w:t>（核心成员）</w:t>
      </w:r>
      <w:r w:rsidRPr="004D0DD7">
        <w:rPr>
          <w:rFonts w:eastAsia="楷体"/>
        </w:rPr>
        <w:t xml:space="preserve">, Jinjiang Chen, </w:t>
      </w:r>
      <w:proofErr w:type="spellStart"/>
      <w:r w:rsidRPr="004D0DD7">
        <w:rPr>
          <w:rFonts w:eastAsia="楷体"/>
        </w:rPr>
        <w:t>Jiangbo</w:t>
      </w:r>
      <w:proofErr w:type="spellEnd"/>
      <w:r w:rsidRPr="004D0DD7">
        <w:rPr>
          <w:rFonts w:eastAsia="楷体"/>
        </w:rPr>
        <w:t xml:space="preserve"> Zhu, and </w:t>
      </w:r>
      <w:proofErr w:type="spellStart"/>
      <w:r w:rsidRPr="004D0DD7">
        <w:rPr>
          <w:rFonts w:eastAsia="楷体"/>
        </w:rPr>
        <w:t>Liangqun</w:t>
      </w:r>
      <w:proofErr w:type="spellEnd"/>
      <w:r w:rsidRPr="004D0DD7">
        <w:rPr>
          <w:rFonts w:eastAsia="楷体"/>
        </w:rPr>
        <w:t xml:space="preserve"> Li, “Adaptive Measurement-assignment Marginal Multi-target Bayes Filter with Logic-based Track Initiation,” </w:t>
      </w:r>
      <w:r w:rsidRPr="004D0DD7">
        <w:rPr>
          <w:rFonts w:eastAsia="楷体"/>
          <w:b/>
          <w:i/>
        </w:rPr>
        <w:t>Digital Signal Processing</w:t>
      </w:r>
      <w:r w:rsidRPr="004D0DD7">
        <w:rPr>
          <w:rFonts w:eastAsia="楷体"/>
        </w:rPr>
        <w:t>, 2022, 129: 1-14.</w:t>
      </w:r>
    </w:p>
    <w:p w14:paraId="41A4BA4A" w14:textId="77777777" w:rsidR="00DE53EB" w:rsidRPr="004D0DD7" w:rsidRDefault="00DE53EB" w:rsidP="0032549E">
      <w:pPr>
        <w:numPr>
          <w:ilvl w:val="0"/>
          <w:numId w:val="17"/>
        </w:numPr>
        <w:snapToGrid w:val="0"/>
        <w:spacing w:line="360" w:lineRule="auto"/>
        <w:ind w:left="930"/>
        <w:rPr>
          <w:rFonts w:eastAsia="楷体"/>
        </w:rPr>
      </w:pPr>
      <w:proofErr w:type="spellStart"/>
      <w:r w:rsidRPr="004D0DD7">
        <w:rPr>
          <w:rFonts w:eastAsia="楷体"/>
          <w:b/>
        </w:rPr>
        <w:t>Zongxiang</w:t>
      </w:r>
      <w:proofErr w:type="spellEnd"/>
      <w:r w:rsidRPr="004D0DD7">
        <w:rPr>
          <w:rFonts w:eastAsia="楷体"/>
          <w:b/>
        </w:rPr>
        <w:t xml:space="preserve"> Liu</w:t>
      </w:r>
      <w:r w:rsidRPr="004D0DD7">
        <w:rPr>
          <w:rFonts w:eastAsia="楷体"/>
          <w:b/>
        </w:rPr>
        <w:t>（核心成员）</w:t>
      </w:r>
      <w:r w:rsidRPr="004D0DD7">
        <w:rPr>
          <w:rFonts w:eastAsia="楷体"/>
        </w:rPr>
        <w:t xml:space="preserve">, Wei Chen, </w:t>
      </w:r>
      <w:proofErr w:type="spellStart"/>
      <w:r w:rsidRPr="004D0DD7">
        <w:rPr>
          <w:rFonts w:eastAsia="楷体"/>
        </w:rPr>
        <w:t>Qiyue</w:t>
      </w:r>
      <w:proofErr w:type="spellEnd"/>
      <w:r w:rsidRPr="004D0DD7">
        <w:rPr>
          <w:rFonts w:eastAsia="楷体"/>
        </w:rPr>
        <w:t xml:space="preserve"> Chen, and </w:t>
      </w:r>
      <w:proofErr w:type="spellStart"/>
      <w:r w:rsidRPr="004D0DD7">
        <w:rPr>
          <w:rFonts w:eastAsia="楷体"/>
        </w:rPr>
        <w:t>Liangqun</w:t>
      </w:r>
      <w:proofErr w:type="spellEnd"/>
      <w:r w:rsidRPr="004D0DD7">
        <w:rPr>
          <w:rFonts w:eastAsia="楷体"/>
        </w:rPr>
        <w:t xml:space="preserve"> Li, “Marginal Multi-object Bayesian Filter with Multiple Hypotheses,” </w:t>
      </w:r>
      <w:r w:rsidRPr="004D0DD7">
        <w:rPr>
          <w:rFonts w:eastAsia="楷体"/>
          <w:b/>
          <w:i/>
        </w:rPr>
        <w:t>Digital Signal Processing</w:t>
      </w:r>
      <w:r w:rsidRPr="004D0DD7">
        <w:rPr>
          <w:rFonts w:eastAsia="楷体"/>
        </w:rPr>
        <w:t>, 2021, 117: 1-14.</w:t>
      </w:r>
    </w:p>
    <w:p w14:paraId="678B92FB" w14:textId="77777777" w:rsidR="00DE53EB" w:rsidRPr="004D0DD7" w:rsidRDefault="00DE53EB" w:rsidP="0032549E">
      <w:pPr>
        <w:numPr>
          <w:ilvl w:val="0"/>
          <w:numId w:val="17"/>
        </w:numPr>
        <w:snapToGrid w:val="0"/>
        <w:spacing w:line="360" w:lineRule="auto"/>
        <w:ind w:left="930"/>
        <w:rPr>
          <w:rFonts w:eastAsia="楷体"/>
        </w:rPr>
      </w:pPr>
      <w:proofErr w:type="spellStart"/>
      <w:r w:rsidRPr="004D0DD7">
        <w:rPr>
          <w:rFonts w:eastAsia="楷体"/>
          <w:b/>
        </w:rPr>
        <w:t>Zongxiang</w:t>
      </w:r>
      <w:proofErr w:type="spellEnd"/>
      <w:r w:rsidRPr="004D0DD7">
        <w:rPr>
          <w:rFonts w:eastAsia="楷体"/>
          <w:b/>
        </w:rPr>
        <w:t xml:space="preserve"> Liu</w:t>
      </w:r>
      <w:r w:rsidRPr="004D0DD7">
        <w:rPr>
          <w:rFonts w:eastAsia="楷体"/>
          <w:b/>
        </w:rPr>
        <w:t>（核心成员）</w:t>
      </w:r>
      <w:r w:rsidRPr="004D0DD7">
        <w:rPr>
          <w:rFonts w:eastAsia="楷体"/>
        </w:rPr>
        <w:t xml:space="preserve">, </w:t>
      </w:r>
      <w:proofErr w:type="spellStart"/>
      <w:r w:rsidRPr="004D0DD7">
        <w:rPr>
          <w:rFonts w:eastAsia="楷体"/>
        </w:rPr>
        <w:t>Bingjian</w:t>
      </w:r>
      <w:proofErr w:type="spellEnd"/>
      <w:r w:rsidRPr="004D0DD7">
        <w:rPr>
          <w:rFonts w:eastAsia="楷体"/>
        </w:rPr>
        <w:t xml:space="preserve"> Huang, Yanni Zou, and </w:t>
      </w:r>
      <w:proofErr w:type="spellStart"/>
      <w:r w:rsidRPr="004D0DD7">
        <w:rPr>
          <w:rFonts w:eastAsia="楷体"/>
        </w:rPr>
        <w:t>Liangqun</w:t>
      </w:r>
      <w:proofErr w:type="spellEnd"/>
      <w:r w:rsidRPr="004D0DD7">
        <w:rPr>
          <w:rFonts w:eastAsia="楷体"/>
        </w:rPr>
        <w:t xml:space="preserve"> Li, “Multi-object Bayesian Filter for Jump Markov System under Glint Noise,” </w:t>
      </w:r>
      <w:r w:rsidRPr="004D0DD7">
        <w:rPr>
          <w:rFonts w:eastAsia="楷体"/>
          <w:b/>
          <w:i/>
          <w:iCs/>
        </w:rPr>
        <w:t>Signal Processing</w:t>
      </w:r>
      <w:r w:rsidRPr="004D0DD7">
        <w:rPr>
          <w:rFonts w:eastAsia="楷体"/>
        </w:rPr>
        <w:t>, 2019, 157: 131-140.</w:t>
      </w:r>
    </w:p>
    <w:p w14:paraId="709288D0" w14:textId="77777777" w:rsidR="00DE53EB" w:rsidRPr="004D0DD7" w:rsidRDefault="00DE53EB" w:rsidP="0032549E">
      <w:pPr>
        <w:numPr>
          <w:ilvl w:val="0"/>
          <w:numId w:val="17"/>
        </w:numPr>
        <w:snapToGrid w:val="0"/>
        <w:spacing w:line="360" w:lineRule="auto"/>
        <w:ind w:left="930"/>
        <w:rPr>
          <w:rFonts w:eastAsia="楷体"/>
        </w:rPr>
      </w:pPr>
      <w:proofErr w:type="spellStart"/>
      <w:r w:rsidRPr="004D0DD7">
        <w:rPr>
          <w:rFonts w:eastAsia="楷体"/>
          <w:b/>
        </w:rPr>
        <w:t>Zongxiang</w:t>
      </w:r>
      <w:proofErr w:type="spellEnd"/>
      <w:r w:rsidRPr="004D0DD7">
        <w:rPr>
          <w:rFonts w:eastAsia="楷体"/>
          <w:b/>
        </w:rPr>
        <w:t xml:space="preserve"> Liu</w:t>
      </w:r>
      <w:r w:rsidRPr="004D0DD7">
        <w:rPr>
          <w:rFonts w:eastAsia="楷体"/>
          <w:b/>
        </w:rPr>
        <w:t>（核心成员）</w:t>
      </w:r>
      <w:r w:rsidRPr="004D0DD7">
        <w:rPr>
          <w:rFonts w:eastAsia="楷体"/>
        </w:rPr>
        <w:t xml:space="preserve">, Yanni Zou, </w:t>
      </w:r>
      <w:proofErr w:type="spellStart"/>
      <w:r w:rsidRPr="004D0DD7">
        <w:rPr>
          <w:rFonts w:eastAsia="楷体"/>
        </w:rPr>
        <w:t>Weixin</w:t>
      </w:r>
      <w:proofErr w:type="spellEnd"/>
      <w:r w:rsidRPr="004D0DD7">
        <w:rPr>
          <w:rFonts w:eastAsia="楷体"/>
        </w:rPr>
        <w:t xml:space="preserve"> </w:t>
      </w:r>
      <w:proofErr w:type="spellStart"/>
      <w:r w:rsidRPr="004D0DD7">
        <w:rPr>
          <w:rFonts w:eastAsia="楷体"/>
        </w:rPr>
        <w:t>Xie</w:t>
      </w:r>
      <w:proofErr w:type="spellEnd"/>
      <w:r w:rsidRPr="004D0DD7">
        <w:rPr>
          <w:rFonts w:eastAsia="楷体"/>
        </w:rPr>
        <w:t xml:space="preserve">, and </w:t>
      </w:r>
      <w:proofErr w:type="spellStart"/>
      <w:r w:rsidRPr="004D0DD7">
        <w:rPr>
          <w:rFonts w:eastAsia="楷体"/>
        </w:rPr>
        <w:t>Liangqun</w:t>
      </w:r>
      <w:proofErr w:type="spellEnd"/>
      <w:r w:rsidRPr="004D0DD7">
        <w:rPr>
          <w:rFonts w:eastAsia="楷体"/>
        </w:rPr>
        <w:t xml:space="preserve"> Li, “Multi-target Bayes Filter with the Target Detection,” </w:t>
      </w:r>
      <w:r w:rsidRPr="004D0DD7">
        <w:rPr>
          <w:rFonts w:eastAsia="楷体"/>
          <w:b/>
          <w:i/>
        </w:rPr>
        <w:t>Signal Processing</w:t>
      </w:r>
      <w:r w:rsidRPr="004D0DD7">
        <w:rPr>
          <w:rFonts w:eastAsia="楷体"/>
        </w:rPr>
        <w:t>, 2017, 140: 69-76.</w:t>
      </w:r>
    </w:p>
    <w:p w14:paraId="40978767" w14:textId="77777777" w:rsidR="00DE53EB" w:rsidRPr="004D0DD7" w:rsidRDefault="00DE53EB" w:rsidP="0032549E">
      <w:pPr>
        <w:numPr>
          <w:ilvl w:val="0"/>
          <w:numId w:val="17"/>
        </w:numPr>
        <w:snapToGrid w:val="0"/>
        <w:spacing w:line="360" w:lineRule="auto"/>
        <w:ind w:left="930"/>
        <w:rPr>
          <w:rFonts w:eastAsia="楷体"/>
        </w:rPr>
      </w:pPr>
      <w:proofErr w:type="spellStart"/>
      <w:r w:rsidRPr="004D0DD7">
        <w:rPr>
          <w:rFonts w:eastAsia="楷体"/>
          <w:b/>
        </w:rPr>
        <w:t>Zongxiang</w:t>
      </w:r>
      <w:proofErr w:type="spellEnd"/>
      <w:r w:rsidRPr="004D0DD7">
        <w:rPr>
          <w:rFonts w:eastAsia="楷体"/>
          <w:b/>
        </w:rPr>
        <w:t xml:space="preserve"> Liu</w:t>
      </w:r>
      <w:r w:rsidRPr="004D0DD7">
        <w:rPr>
          <w:rFonts w:eastAsia="楷体"/>
          <w:b/>
        </w:rPr>
        <w:t>（核心成员）</w:t>
      </w:r>
      <w:r w:rsidRPr="004D0DD7">
        <w:rPr>
          <w:rFonts w:eastAsia="楷体"/>
        </w:rPr>
        <w:t xml:space="preserve">, </w:t>
      </w:r>
      <w:proofErr w:type="spellStart"/>
      <w:r w:rsidRPr="004D0DD7">
        <w:rPr>
          <w:rFonts w:eastAsia="楷体"/>
        </w:rPr>
        <w:t>Qiquan</w:t>
      </w:r>
      <w:proofErr w:type="spellEnd"/>
      <w:r w:rsidRPr="004D0DD7">
        <w:rPr>
          <w:rFonts w:eastAsia="楷体"/>
        </w:rPr>
        <w:t xml:space="preserve"> Zhang, </w:t>
      </w:r>
      <w:proofErr w:type="spellStart"/>
      <w:r w:rsidRPr="004D0DD7">
        <w:rPr>
          <w:rFonts w:eastAsia="楷体"/>
        </w:rPr>
        <w:t>Liangqun</w:t>
      </w:r>
      <w:proofErr w:type="spellEnd"/>
      <w:r w:rsidRPr="004D0DD7">
        <w:rPr>
          <w:rFonts w:eastAsia="楷体"/>
        </w:rPr>
        <w:t xml:space="preserve"> Li, and </w:t>
      </w:r>
      <w:proofErr w:type="spellStart"/>
      <w:r w:rsidRPr="004D0DD7">
        <w:rPr>
          <w:rFonts w:eastAsia="楷体"/>
        </w:rPr>
        <w:t>Weixin</w:t>
      </w:r>
      <w:proofErr w:type="spellEnd"/>
      <w:r w:rsidRPr="004D0DD7">
        <w:rPr>
          <w:rFonts w:eastAsia="楷体"/>
        </w:rPr>
        <w:t xml:space="preserve"> </w:t>
      </w:r>
      <w:proofErr w:type="spellStart"/>
      <w:r w:rsidRPr="004D0DD7">
        <w:rPr>
          <w:rFonts w:eastAsia="楷体"/>
        </w:rPr>
        <w:t>Xie</w:t>
      </w:r>
      <w:proofErr w:type="spellEnd"/>
      <w:r w:rsidRPr="004D0DD7">
        <w:rPr>
          <w:rFonts w:eastAsia="楷体"/>
        </w:rPr>
        <w:t xml:space="preserve">, “Tracking </w:t>
      </w:r>
      <w:r w:rsidRPr="004D0DD7">
        <w:rPr>
          <w:rFonts w:eastAsia="楷体"/>
        </w:rPr>
        <w:lastRenderedPageBreak/>
        <w:t xml:space="preserve">Multiple Maneuvering Targets Using a Sequential Multiple Target Bayes Filter with Jump Markov System Models,” </w:t>
      </w:r>
      <w:r w:rsidRPr="004D0DD7">
        <w:rPr>
          <w:rFonts w:eastAsia="楷体"/>
          <w:b/>
          <w:i/>
          <w:iCs/>
        </w:rPr>
        <w:t>Neurocomputing</w:t>
      </w:r>
      <w:r w:rsidRPr="004D0DD7">
        <w:rPr>
          <w:rFonts w:eastAsia="楷体"/>
        </w:rPr>
        <w:t>, 2016, 216: 183-191.</w:t>
      </w:r>
    </w:p>
    <w:p w14:paraId="10324D5E" w14:textId="77777777" w:rsidR="00DE53EB" w:rsidRPr="004D0DD7" w:rsidRDefault="00DE53EB" w:rsidP="00880090">
      <w:pPr>
        <w:pStyle w:val="afe"/>
        <w:numPr>
          <w:ilvl w:val="3"/>
          <w:numId w:val="23"/>
        </w:numPr>
        <w:snapToGrid w:val="0"/>
        <w:spacing w:line="360" w:lineRule="auto"/>
        <w:ind w:left="930" w:firstLineChars="0"/>
        <w:rPr>
          <w:rFonts w:eastAsia="楷体"/>
          <w:b/>
          <w:sz w:val="24"/>
          <w:szCs w:val="24"/>
        </w:rPr>
      </w:pPr>
      <w:r w:rsidRPr="004D0DD7">
        <w:rPr>
          <w:rFonts w:eastAsia="楷体"/>
          <w:b/>
          <w:sz w:val="24"/>
          <w:szCs w:val="24"/>
        </w:rPr>
        <w:t>统计信号处理、稀疏信号恢复</w:t>
      </w:r>
    </w:p>
    <w:p w14:paraId="74CEC58B" w14:textId="77777777" w:rsidR="00DE53EB" w:rsidRPr="004D0DD7" w:rsidRDefault="00DE53EB" w:rsidP="0032549E">
      <w:pPr>
        <w:pStyle w:val="afe"/>
        <w:numPr>
          <w:ilvl w:val="0"/>
          <w:numId w:val="18"/>
        </w:numPr>
        <w:ind w:left="930" w:firstLineChars="0"/>
        <w:rPr>
          <w:rFonts w:eastAsia="楷体"/>
        </w:rPr>
      </w:pPr>
      <w:r w:rsidRPr="004D0DD7">
        <w:rPr>
          <w:rFonts w:eastAsia="楷体"/>
          <w:b/>
          <w:bCs/>
        </w:rPr>
        <w:t>Daquan Feng</w:t>
      </w:r>
      <w:r w:rsidRPr="004D0DD7">
        <w:rPr>
          <w:rFonts w:eastAsia="楷体"/>
          <w:b/>
        </w:rPr>
        <w:t>（负责人）</w:t>
      </w:r>
      <w:r w:rsidRPr="004D0DD7">
        <w:rPr>
          <w:rFonts w:eastAsia="楷体"/>
        </w:rPr>
        <w:t xml:space="preserve">, </w:t>
      </w:r>
      <w:proofErr w:type="spellStart"/>
      <w:r w:rsidRPr="004D0DD7">
        <w:rPr>
          <w:rFonts w:eastAsia="楷体"/>
        </w:rPr>
        <w:t>Chunqi</w:t>
      </w:r>
      <w:proofErr w:type="spellEnd"/>
      <w:r w:rsidRPr="004D0DD7">
        <w:rPr>
          <w:rFonts w:eastAsia="楷体"/>
        </w:rPr>
        <w:t xml:space="preserve"> Wang, </w:t>
      </w:r>
      <w:proofErr w:type="spellStart"/>
      <w:r w:rsidRPr="004D0DD7">
        <w:rPr>
          <w:rFonts w:eastAsia="楷体"/>
        </w:rPr>
        <w:t>Chunlong</w:t>
      </w:r>
      <w:proofErr w:type="spellEnd"/>
      <w:r w:rsidRPr="004D0DD7">
        <w:rPr>
          <w:rFonts w:eastAsia="楷体"/>
        </w:rPr>
        <w:t xml:space="preserve"> He, Yuan Zhuang, and Xiang-Gen Xia, “Kalman-Filter-Based Integration of IMU and UWB for High-Accuracy Indoor Positioning and Navigation,”</w:t>
      </w:r>
      <w:r w:rsidRPr="004D0DD7">
        <w:rPr>
          <w:rFonts w:eastAsia="楷体"/>
          <w:b/>
          <w:i/>
        </w:rPr>
        <w:t xml:space="preserve"> IEEE Internet of Things Journal</w:t>
      </w:r>
      <w:r w:rsidRPr="004D0DD7">
        <w:rPr>
          <w:rFonts w:eastAsia="楷体"/>
        </w:rPr>
        <w:t>, 2020, 7(4)</w:t>
      </w:r>
      <w:r w:rsidRPr="004D0DD7">
        <w:rPr>
          <w:rFonts w:eastAsia="楷体"/>
        </w:rPr>
        <w:t>：</w:t>
      </w:r>
      <w:r w:rsidRPr="004D0DD7">
        <w:rPr>
          <w:rFonts w:eastAsia="楷体"/>
        </w:rPr>
        <w:t xml:space="preserve">3133-3146.  </w:t>
      </w:r>
      <w:r w:rsidRPr="004D0DD7">
        <w:rPr>
          <w:rFonts w:eastAsia="楷体"/>
        </w:rPr>
        <w:t>（</w:t>
      </w:r>
      <w:r w:rsidRPr="004D0DD7">
        <w:rPr>
          <w:rFonts w:eastAsia="楷体"/>
          <w:b/>
        </w:rPr>
        <w:t>Google</w:t>
      </w:r>
      <w:r w:rsidRPr="004D0DD7">
        <w:rPr>
          <w:rFonts w:eastAsia="楷体"/>
          <w:b/>
        </w:rPr>
        <w:t>学术引用</w:t>
      </w:r>
      <w:r w:rsidRPr="004D0DD7">
        <w:rPr>
          <w:rFonts w:eastAsia="楷体"/>
          <w:b/>
        </w:rPr>
        <w:t>113</w:t>
      </w:r>
      <w:r w:rsidRPr="004D0DD7">
        <w:rPr>
          <w:rFonts w:eastAsia="楷体"/>
          <w:b/>
        </w:rPr>
        <w:t>次</w:t>
      </w:r>
      <w:r w:rsidRPr="004D0DD7">
        <w:rPr>
          <w:rFonts w:eastAsia="楷体"/>
        </w:rPr>
        <w:t>）</w:t>
      </w:r>
    </w:p>
    <w:p w14:paraId="3B7D60C1" w14:textId="77777777" w:rsidR="00DE53EB" w:rsidRPr="004D0DD7" w:rsidRDefault="00DE53EB" w:rsidP="0032549E">
      <w:pPr>
        <w:pStyle w:val="afe"/>
        <w:numPr>
          <w:ilvl w:val="0"/>
          <w:numId w:val="18"/>
        </w:numPr>
        <w:ind w:left="930" w:firstLineChars="0"/>
        <w:rPr>
          <w:rFonts w:eastAsia="楷体"/>
        </w:rPr>
      </w:pPr>
      <w:r w:rsidRPr="004D0DD7">
        <w:rPr>
          <w:rFonts w:eastAsia="楷体"/>
        </w:rPr>
        <w:t xml:space="preserve">Ning Gao, </w:t>
      </w:r>
      <w:proofErr w:type="spellStart"/>
      <w:r w:rsidRPr="004D0DD7">
        <w:rPr>
          <w:rFonts w:eastAsia="楷体"/>
        </w:rPr>
        <w:t>Qiang</w:t>
      </w:r>
      <w:proofErr w:type="spellEnd"/>
      <w:r w:rsidRPr="004D0DD7">
        <w:rPr>
          <w:rFonts w:eastAsia="楷体"/>
        </w:rPr>
        <w:t xml:space="preserve"> Ni, </w:t>
      </w: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Xiaojun</w:t>
      </w:r>
      <w:proofErr w:type="spellEnd"/>
      <w:r w:rsidRPr="004D0DD7">
        <w:rPr>
          <w:rFonts w:eastAsia="楷体"/>
        </w:rPr>
        <w:t xml:space="preserve"> Jing, and Yue Cao, “Physical layer authentication under intelligent spoofing in wireless sensor networks,” </w:t>
      </w:r>
      <w:r w:rsidRPr="004D0DD7">
        <w:rPr>
          <w:rFonts w:eastAsia="楷体"/>
          <w:b/>
          <w:i/>
          <w:iCs/>
        </w:rPr>
        <w:t>Signal Processing</w:t>
      </w:r>
      <w:r w:rsidRPr="004D0DD7">
        <w:rPr>
          <w:rFonts w:eastAsia="楷体"/>
        </w:rPr>
        <w:t>, 2020, 166</w:t>
      </w:r>
      <w:r w:rsidRPr="004D0DD7">
        <w:rPr>
          <w:rFonts w:eastAsia="楷体"/>
        </w:rPr>
        <w:t>：</w:t>
      </w:r>
      <w:r w:rsidRPr="004D0DD7">
        <w:rPr>
          <w:rFonts w:eastAsia="楷体"/>
        </w:rPr>
        <w:t xml:space="preserve">0-107272. </w:t>
      </w:r>
    </w:p>
    <w:p w14:paraId="53F59E4F" w14:textId="77777777" w:rsidR="00DE53EB" w:rsidRPr="004D0DD7" w:rsidRDefault="00DE53EB" w:rsidP="0032549E">
      <w:pPr>
        <w:pStyle w:val="afe"/>
        <w:numPr>
          <w:ilvl w:val="0"/>
          <w:numId w:val="18"/>
        </w:numPr>
        <w:ind w:left="930" w:firstLineChars="0"/>
        <w:rPr>
          <w:rFonts w:eastAsia="楷体"/>
        </w:rPr>
      </w:pPr>
      <w:proofErr w:type="spellStart"/>
      <w:r w:rsidRPr="004D0DD7">
        <w:rPr>
          <w:rFonts w:eastAsia="楷体"/>
        </w:rPr>
        <w:t>Tianhao</w:t>
      </w:r>
      <w:proofErr w:type="spellEnd"/>
      <w:r w:rsidRPr="004D0DD7">
        <w:rPr>
          <w:rFonts w:eastAsia="楷体"/>
        </w:rPr>
        <w:t xml:space="preserve"> Liang, </w:t>
      </w:r>
      <w:proofErr w:type="spellStart"/>
      <w:r w:rsidRPr="004D0DD7">
        <w:rPr>
          <w:rFonts w:eastAsia="楷体"/>
        </w:rPr>
        <w:t>Tingting</w:t>
      </w:r>
      <w:proofErr w:type="spellEnd"/>
      <w:r w:rsidRPr="004D0DD7">
        <w:rPr>
          <w:rFonts w:eastAsia="楷体"/>
        </w:rPr>
        <w:t xml:space="preserve"> Zhang, </w:t>
      </w:r>
      <w:proofErr w:type="spellStart"/>
      <w:r w:rsidRPr="004D0DD7">
        <w:rPr>
          <w:rFonts w:eastAsia="楷体"/>
        </w:rPr>
        <w:t>Jiayan</w:t>
      </w:r>
      <w:proofErr w:type="spellEnd"/>
      <w:r w:rsidRPr="004D0DD7">
        <w:rPr>
          <w:rFonts w:eastAsia="楷体"/>
        </w:rPr>
        <w:t xml:space="preserve"> Yang, </w:t>
      </w:r>
      <w:r w:rsidRPr="004D0DD7">
        <w:rPr>
          <w:rFonts w:eastAsia="楷体"/>
          <w:b/>
        </w:rPr>
        <w:t>Daquan Feng</w:t>
      </w:r>
      <w:r w:rsidRPr="004D0DD7">
        <w:rPr>
          <w:rFonts w:eastAsia="楷体"/>
          <w:b/>
        </w:rPr>
        <w:t>（负责人）</w:t>
      </w:r>
      <w:r w:rsidRPr="004D0DD7">
        <w:rPr>
          <w:rFonts w:eastAsia="楷体"/>
        </w:rPr>
        <w:t xml:space="preserve">, </w:t>
      </w:r>
      <w:proofErr w:type="spellStart"/>
      <w:r w:rsidRPr="004D0DD7">
        <w:rPr>
          <w:rFonts w:eastAsia="楷体"/>
        </w:rPr>
        <w:t>Qinyu</w:t>
      </w:r>
      <w:proofErr w:type="spellEnd"/>
      <w:r w:rsidRPr="004D0DD7">
        <w:rPr>
          <w:rFonts w:eastAsia="楷体"/>
        </w:rPr>
        <w:t xml:space="preserve"> Zhang, “UAV-Aided Positioning Systems for Ground Devices: Fundamental Limits and Algorithms,” </w:t>
      </w:r>
      <w:r w:rsidRPr="004D0DD7">
        <w:rPr>
          <w:rFonts w:eastAsia="楷体"/>
          <w:b/>
          <w:i/>
          <w:iCs/>
        </w:rPr>
        <w:t>IEEE Internet of Things Journal</w:t>
      </w:r>
      <w:r w:rsidRPr="004D0DD7">
        <w:rPr>
          <w:rFonts w:eastAsia="楷体"/>
        </w:rPr>
        <w:t>, 9(15):13470-13485, 2022.</w:t>
      </w:r>
    </w:p>
    <w:p w14:paraId="10C72082" w14:textId="77777777" w:rsidR="00DE53EB" w:rsidRPr="004D0DD7" w:rsidRDefault="00DE53EB" w:rsidP="0032549E">
      <w:pPr>
        <w:pStyle w:val="afe"/>
        <w:numPr>
          <w:ilvl w:val="0"/>
          <w:numId w:val="18"/>
        </w:numPr>
        <w:ind w:left="930" w:firstLineChars="0"/>
        <w:rPr>
          <w:rFonts w:eastAsia="楷体"/>
        </w:rPr>
      </w:pPr>
      <w:proofErr w:type="spellStart"/>
      <w:r w:rsidRPr="004D0DD7">
        <w:rPr>
          <w:rFonts w:eastAsia="楷体"/>
          <w:b/>
        </w:rPr>
        <w:t>Zhenhua</w:t>
      </w:r>
      <w:proofErr w:type="spellEnd"/>
      <w:r w:rsidRPr="004D0DD7">
        <w:rPr>
          <w:rFonts w:eastAsia="楷体"/>
          <w:b/>
        </w:rPr>
        <w:t xml:space="preserve"> Zhou</w:t>
      </w:r>
      <w:r w:rsidRPr="004D0DD7">
        <w:rPr>
          <w:rFonts w:eastAsia="楷体"/>
          <w:b/>
        </w:rPr>
        <w:t>（核心成员）</w:t>
      </w:r>
      <w:r w:rsidRPr="004D0DD7">
        <w:rPr>
          <w:rFonts w:eastAsia="楷体"/>
        </w:rPr>
        <w:t xml:space="preserve">, and Hing Cheung So, “Linear Prediction Approach to Oversampling Parameter Estimation for Multiple Complex Sinusoids,” </w:t>
      </w:r>
      <w:r w:rsidRPr="004D0DD7">
        <w:rPr>
          <w:rFonts w:eastAsia="楷体"/>
          <w:b/>
          <w:i/>
          <w:iCs/>
        </w:rPr>
        <w:t>Signal Processing</w:t>
      </w:r>
      <w:r w:rsidRPr="004D0DD7">
        <w:rPr>
          <w:rFonts w:eastAsia="楷体"/>
        </w:rPr>
        <w:t>, 2012, 92(6): 1458-1466.</w:t>
      </w:r>
    </w:p>
    <w:p w14:paraId="4236CC9B" w14:textId="77777777" w:rsidR="00DE53EB" w:rsidRPr="004D0DD7" w:rsidRDefault="00DE53EB" w:rsidP="0032549E">
      <w:pPr>
        <w:pStyle w:val="afe"/>
        <w:numPr>
          <w:ilvl w:val="0"/>
          <w:numId w:val="18"/>
        </w:numPr>
        <w:ind w:left="930" w:firstLineChars="0"/>
        <w:rPr>
          <w:rFonts w:eastAsia="楷体"/>
        </w:rPr>
      </w:pPr>
      <w:proofErr w:type="spellStart"/>
      <w:r w:rsidRPr="004D0DD7">
        <w:rPr>
          <w:rFonts w:eastAsia="楷体"/>
          <w:b/>
        </w:rPr>
        <w:t>Zhenhua</w:t>
      </w:r>
      <w:proofErr w:type="spellEnd"/>
      <w:r w:rsidRPr="004D0DD7">
        <w:rPr>
          <w:rFonts w:eastAsia="楷体"/>
          <w:b/>
        </w:rPr>
        <w:t xml:space="preserve"> Zhou</w:t>
      </w:r>
      <w:r w:rsidRPr="004D0DD7">
        <w:rPr>
          <w:rFonts w:eastAsia="楷体"/>
          <w:b/>
        </w:rPr>
        <w:t>（核心成员）</w:t>
      </w:r>
      <w:r w:rsidRPr="004D0DD7">
        <w:rPr>
          <w:rFonts w:eastAsia="楷体"/>
        </w:rPr>
        <w:t xml:space="preserve">, Hing Cheung So, and Mads </w:t>
      </w:r>
      <w:proofErr w:type="spellStart"/>
      <w:r w:rsidRPr="004D0DD7">
        <w:rPr>
          <w:rFonts w:eastAsia="楷体"/>
        </w:rPr>
        <w:t>Græsbøll</w:t>
      </w:r>
      <w:proofErr w:type="spellEnd"/>
      <w:r w:rsidRPr="004D0DD7">
        <w:rPr>
          <w:rFonts w:eastAsia="楷体"/>
        </w:rPr>
        <w:t xml:space="preserve"> Christensen, “Parametric Modeling for Damped Sinusoids from Multiple Channels,” </w:t>
      </w:r>
      <w:r w:rsidRPr="004D0DD7">
        <w:rPr>
          <w:rFonts w:eastAsia="楷体"/>
          <w:b/>
          <w:i/>
          <w:iCs/>
        </w:rPr>
        <w:t>IEEE Transactions on Signal Processing</w:t>
      </w:r>
      <w:r w:rsidRPr="004D0DD7">
        <w:rPr>
          <w:rFonts w:eastAsia="楷体"/>
        </w:rPr>
        <w:t>, 2013, 61(15): 3895-3907.</w:t>
      </w:r>
    </w:p>
    <w:p w14:paraId="4B5424AF" w14:textId="77777777" w:rsidR="00DE53EB" w:rsidRPr="004D0DD7" w:rsidRDefault="00DE53EB" w:rsidP="0032549E">
      <w:pPr>
        <w:pStyle w:val="afe"/>
        <w:numPr>
          <w:ilvl w:val="0"/>
          <w:numId w:val="18"/>
        </w:numPr>
        <w:ind w:left="930" w:firstLineChars="0"/>
        <w:rPr>
          <w:rFonts w:eastAsia="楷体"/>
        </w:rPr>
      </w:pPr>
      <w:proofErr w:type="spellStart"/>
      <w:r w:rsidRPr="004D0DD7">
        <w:rPr>
          <w:rFonts w:eastAsia="楷体"/>
          <w:b/>
        </w:rPr>
        <w:t>Zhenhua</w:t>
      </w:r>
      <w:proofErr w:type="spellEnd"/>
      <w:r w:rsidRPr="004D0DD7">
        <w:rPr>
          <w:rFonts w:eastAsia="楷体"/>
          <w:b/>
        </w:rPr>
        <w:t xml:space="preserve"> Zhou</w:t>
      </w:r>
      <w:r w:rsidRPr="004D0DD7">
        <w:rPr>
          <w:rFonts w:eastAsia="楷体"/>
          <w:b/>
        </w:rPr>
        <w:t>（核心成员）</w:t>
      </w:r>
      <w:r w:rsidRPr="004D0DD7">
        <w:rPr>
          <w:rFonts w:eastAsia="楷体"/>
        </w:rPr>
        <w:t xml:space="preserve">, and </w:t>
      </w:r>
      <w:proofErr w:type="spellStart"/>
      <w:r w:rsidRPr="004D0DD7">
        <w:rPr>
          <w:rFonts w:eastAsia="楷体"/>
        </w:rPr>
        <w:t>Shengli</w:t>
      </w:r>
      <w:proofErr w:type="spellEnd"/>
      <w:r w:rsidRPr="004D0DD7">
        <w:rPr>
          <w:rFonts w:eastAsia="楷体"/>
        </w:rPr>
        <w:t xml:space="preserve"> Zhang, “A Perturbation Approach to the Beam Tracing in the Line-of-sight massive MIMO Systems,” </w:t>
      </w:r>
      <w:r w:rsidRPr="004D0DD7">
        <w:rPr>
          <w:rFonts w:eastAsia="楷体"/>
          <w:b/>
          <w:i/>
          <w:iCs/>
        </w:rPr>
        <w:t>IEEE Wireless Communications Letters</w:t>
      </w:r>
      <w:r w:rsidRPr="004D0DD7">
        <w:rPr>
          <w:rFonts w:eastAsia="楷体"/>
        </w:rPr>
        <w:t>, 2020, 9(9): 1529-1532.</w:t>
      </w:r>
    </w:p>
    <w:p w14:paraId="76102743" w14:textId="77777777" w:rsidR="00DE53EB" w:rsidRPr="004D0DD7" w:rsidRDefault="00DE53EB" w:rsidP="0032549E">
      <w:pPr>
        <w:pStyle w:val="afe"/>
        <w:numPr>
          <w:ilvl w:val="0"/>
          <w:numId w:val="18"/>
        </w:numPr>
        <w:ind w:left="930" w:firstLineChars="0"/>
        <w:rPr>
          <w:rFonts w:eastAsia="楷体"/>
        </w:rPr>
      </w:pPr>
      <w:proofErr w:type="spellStart"/>
      <w:r w:rsidRPr="004D0DD7">
        <w:rPr>
          <w:rFonts w:eastAsia="楷体"/>
          <w:b/>
        </w:rPr>
        <w:t>Zhenhua</w:t>
      </w:r>
      <w:proofErr w:type="spellEnd"/>
      <w:r w:rsidRPr="004D0DD7">
        <w:rPr>
          <w:rFonts w:eastAsia="楷体"/>
          <w:b/>
        </w:rPr>
        <w:t xml:space="preserve"> Zhou</w:t>
      </w:r>
      <w:r w:rsidRPr="004D0DD7">
        <w:rPr>
          <w:rFonts w:eastAsia="楷体"/>
          <w:b/>
        </w:rPr>
        <w:t>（核心成员）</w:t>
      </w:r>
      <w:r w:rsidRPr="004D0DD7">
        <w:rPr>
          <w:rFonts w:eastAsia="楷体"/>
        </w:rPr>
        <w:t xml:space="preserve">, Lei Huang, Mads </w:t>
      </w:r>
      <w:proofErr w:type="spellStart"/>
      <w:r w:rsidRPr="004D0DD7">
        <w:rPr>
          <w:rFonts w:eastAsia="楷体"/>
        </w:rPr>
        <w:t>Græsbøll</w:t>
      </w:r>
      <w:proofErr w:type="spellEnd"/>
      <w:r w:rsidRPr="004D0DD7">
        <w:rPr>
          <w:rFonts w:eastAsia="楷体"/>
        </w:rPr>
        <w:t xml:space="preserve"> Christensen, and </w:t>
      </w:r>
      <w:proofErr w:type="spellStart"/>
      <w:r w:rsidRPr="004D0DD7">
        <w:rPr>
          <w:rFonts w:eastAsia="楷体"/>
        </w:rPr>
        <w:t>Shengli</w:t>
      </w:r>
      <w:proofErr w:type="spellEnd"/>
      <w:r w:rsidRPr="004D0DD7">
        <w:rPr>
          <w:rFonts w:eastAsia="楷体"/>
        </w:rPr>
        <w:t xml:space="preserve"> Zhang, “Robust Spectral Analysis of Multi-channel Sinusoidal Signals in Impulsive Noise Environments,” </w:t>
      </w:r>
      <w:r w:rsidRPr="004D0DD7">
        <w:rPr>
          <w:rFonts w:eastAsia="楷体"/>
          <w:b/>
          <w:i/>
          <w:iCs/>
        </w:rPr>
        <w:t>IEEE Transactions on Signal Processing</w:t>
      </w:r>
      <w:r w:rsidRPr="004D0DD7">
        <w:rPr>
          <w:rFonts w:eastAsia="楷体"/>
        </w:rPr>
        <w:t>, 2021, 70: 919-935.</w:t>
      </w:r>
    </w:p>
    <w:p w14:paraId="64BF1F70" w14:textId="77777777" w:rsidR="00DE53EB" w:rsidRPr="004D0DD7" w:rsidRDefault="00DE53EB" w:rsidP="0032549E">
      <w:pPr>
        <w:pStyle w:val="afe"/>
        <w:numPr>
          <w:ilvl w:val="0"/>
          <w:numId w:val="18"/>
        </w:numPr>
        <w:ind w:left="930" w:firstLineChars="0"/>
        <w:rPr>
          <w:rFonts w:eastAsia="楷体"/>
          <w:bCs/>
        </w:rPr>
      </w:pPr>
      <w:r w:rsidRPr="004D0DD7">
        <w:rPr>
          <w:rFonts w:eastAsia="楷体"/>
        </w:rPr>
        <w:t xml:space="preserve">Bin Liao, </w:t>
      </w:r>
      <w:proofErr w:type="spellStart"/>
      <w:r w:rsidRPr="004D0DD7">
        <w:rPr>
          <w:rFonts w:eastAsia="楷体"/>
          <w:b/>
        </w:rPr>
        <w:t>Zhenhua</w:t>
      </w:r>
      <w:proofErr w:type="spellEnd"/>
      <w:r w:rsidRPr="004D0DD7">
        <w:rPr>
          <w:rFonts w:eastAsia="楷体"/>
          <w:b/>
        </w:rPr>
        <w:t xml:space="preserve"> Zhou</w:t>
      </w:r>
      <w:r w:rsidRPr="004D0DD7">
        <w:rPr>
          <w:rFonts w:eastAsia="楷体"/>
          <w:b/>
        </w:rPr>
        <w:t>（核心成员）</w:t>
      </w:r>
      <w:r w:rsidRPr="004D0DD7">
        <w:rPr>
          <w:rFonts w:eastAsia="楷体"/>
        </w:rPr>
        <w:t xml:space="preserve">, and </w:t>
      </w:r>
      <w:proofErr w:type="spellStart"/>
      <w:r w:rsidRPr="004D0DD7">
        <w:rPr>
          <w:rFonts w:eastAsia="楷体"/>
        </w:rPr>
        <w:t>Shengli</w:t>
      </w:r>
      <w:proofErr w:type="spellEnd"/>
      <w:r w:rsidRPr="004D0DD7">
        <w:rPr>
          <w:rFonts w:eastAsia="楷体"/>
        </w:rPr>
        <w:t xml:space="preserve"> Zhang, “An MAP Method for Closed-loop Channel Training in Massive MIMO Systems,” </w:t>
      </w:r>
      <w:r w:rsidRPr="004D0DD7">
        <w:rPr>
          <w:rFonts w:eastAsia="楷体"/>
          <w:b/>
          <w:i/>
          <w:iCs/>
        </w:rPr>
        <w:t>IEEE Transactions on Vehicular Technology</w:t>
      </w:r>
      <w:r w:rsidRPr="004D0DD7">
        <w:rPr>
          <w:rFonts w:eastAsia="楷体"/>
        </w:rPr>
        <w:t xml:space="preserve">, 2022, 71(5): 5534-5539. </w:t>
      </w:r>
    </w:p>
    <w:p w14:paraId="1325ED52" w14:textId="77777777" w:rsidR="008A1B84" w:rsidRPr="004D0DD7" w:rsidRDefault="008A1B84" w:rsidP="0032549E">
      <w:pPr>
        <w:pStyle w:val="afe"/>
        <w:numPr>
          <w:ilvl w:val="0"/>
          <w:numId w:val="21"/>
        </w:numPr>
        <w:snapToGrid w:val="0"/>
        <w:spacing w:before="156" w:after="156" w:line="400" w:lineRule="exact"/>
        <w:ind w:firstLineChars="0"/>
        <w:rPr>
          <w:rFonts w:eastAsia="楷体"/>
          <w:b/>
          <w:sz w:val="24"/>
          <w:szCs w:val="24"/>
        </w:rPr>
      </w:pPr>
      <w:r w:rsidRPr="004D0DD7">
        <w:rPr>
          <w:rFonts w:eastAsia="楷体"/>
          <w:b/>
          <w:sz w:val="24"/>
          <w:szCs w:val="24"/>
        </w:rPr>
        <w:t>中国科学院信息工程研究所</w:t>
      </w:r>
      <w:r w:rsidR="00F04116" w:rsidRPr="004D0DD7">
        <w:rPr>
          <w:rFonts w:eastAsia="楷体"/>
          <w:b/>
          <w:sz w:val="24"/>
          <w:szCs w:val="24"/>
        </w:rPr>
        <w:t>研究基础</w:t>
      </w:r>
    </w:p>
    <w:p w14:paraId="310E3044" w14:textId="77777777" w:rsidR="00DE53EB" w:rsidRPr="004D0DD7" w:rsidRDefault="00DE53EB" w:rsidP="00CB0D90">
      <w:pPr>
        <w:snapToGrid w:val="0"/>
        <w:spacing w:line="440" w:lineRule="exact"/>
        <w:ind w:firstLineChars="200" w:firstLine="480"/>
        <w:rPr>
          <w:rFonts w:eastAsia="楷体"/>
          <w:sz w:val="24"/>
          <w:szCs w:val="24"/>
        </w:rPr>
      </w:pPr>
      <w:r w:rsidRPr="004D0DD7">
        <w:rPr>
          <w:rFonts w:eastAsia="楷体"/>
          <w:sz w:val="24"/>
          <w:szCs w:val="24"/>
        </w:rPr>
        <w:t>在国家重点专项</w:t>
      </w:r>
      <w:r w:rsidRPr="004D0DD7">
        <w:rPr>
          <w:rFonts w:eastAsia="楷体"/>
          <w:sz w:val="24"/>
          <w:szCs w:val="24"/>
        </w:rPr>
        <w:t>XX</w:t>
      </w:r>
      <w:r w:rsidRPr="004D0DD7">
        <w:rPr>
          <w:rFonts w:eastAsia="楷体"/>
          <w:sz w:val="24"/>
          <w:szCs w:val="24"/>
        </w:rPr>
        <w:t>中，开展电磁空间安全风险监管方向研究，针对复杂电磁空间异常信号难以发现解析、电磁失泄密事件难以监管处置、未知潜在威胁难以评估预警等核心问题展开技术攻关，研究海量电磁数据相似性高效检索、异常信号规律挖掘分析、电磁空间环境风险评估技术，构建统一电磁数据汇入、转发、存储、计算、服务平台。相关成果已经常态</w:t>
      </w:r>
      <w:proofErr w:type="gramStart"/>
      <w:r w:rsidRPr="004D0DD7">
        <w:rPr>
          <w:rFonts w:eastAsia="楷体"/>
          <w:sz w:val="24"/>
          <w:szCs w:val="24"/>
        </w:rPr>
        <w:t>化部署</w:t>
      </w:r>
      <w:proofErr w:type="gramEnd"/>
      <w:r w:rsidRPr="004D0DD7">
        <w:rPr>
          <w:rFonts w:eastAsia="楷体"/>
          <w:sz w:val="24"/>
          <w:szCs w:val="24"/>
        </w:rPr>
        <w:t>于重要会议活动。获省部级一等奖</w:t>
      </w:r>
      <w:r w:rsidRPr="004D0DD7">
        <w:rPr>
          <w:rFonts w:eastAsia="楷体"/>
          <w:sz w:val="24"/>
          <w:szCs w:val="24"/>
        </w:rPr>
        <w:t>1</w:t>
      </w:r>
      <w:r w:rsidRPr="004D0DD7">
        <w:rPr>
          <w:rFonts w:eastAsia="楷体"/>
          <w:sz w:val="24"/>
          <w:szCs w:val="24"/>
        </w:rPr>
        <w:t>项、二等奖</w:t>
      </w:r>
      <w:r w:rsidRPr="004D0DD7">
        <w:rPr>
          <w:rFonts w:eastAsia="楷体"/>
          <w:sz w:val="24"/>
          <w:szCs w:val="24"/>
        </w:rPr>
        <w:t>2</w:t>
      </w:r>
      <w:r w:rsidRPr="004D0DD7">
        <w:rPr>
          <w:rFonts w:eastAsia="楷体"/>
          <w:sz w:val="24"/>
          <w:szCs w:val="24"/>
        </w:rPr>
        <w:t>项。上述平台为本项目提供了技术支撑。</w:t>
      </w:r>
    </w:p>
    <w:p w14:paraId="085E7381" w14:textId="77777777" w:rsidR="00DE53EB" w:rsidRPr="004D0DD7" w:rsidRDefault="00DE53EB" w:rsidP="00DE53EB">
      <w:pPr>
        <w:snapToGrid w:val="0"/>
        <w:spacing w:line="440" w:lineRule="exact"/>
        <w:ind w:firstLineChars="200" w:firstLine="480"/>
        <w:rPr>
          <w:rFonts w:eastAsia="楷体"/>
          <w:sz w:val="24"/>
          <w:szCs w:val="24"/>
        </w:rPr>
      </w:pPr>
      <w:r w:rsidRPr="004D0DD7">
        <w:rPr>
          <w:rFonts w:eastAsia="楷体"/>
          <w:sz w:val="24"/>
          <w:szCs w:val="24"/>
        </w:rPr>
        <w:t>在</w:t>
      </w:r>
      <w:r w:rsidRPr="004D0DD7">
        <w:rPr>
          <w:rFonts w:eastAsia="楷体"/>
          <w:sz w:val="24"/>
          <w:szCs w:val="24"/>
        </w:rPr>
        <w:t>“</w:t>
      </w:r>
      <w:r w:rsidRPr="004D0DD7">
        <w:rPr>
          <w:rFonts w:eastAsia="楷体"/>
          <w:sz w:val="24"/>
          <w:szCs w:val="24"/>
        </w:rPr>
        <w:t>科技冬奥</w:t>
      </w:r>
      <w:r w:rsidRPr="004D0DD7">
        <w:rPr>
          <w:rFonts w:eastAsia="楷体"/>
          <w:sz w:val="24"/>
          <w:szCs w:val="24"/>
        </w:rPr>
        <w:t>”</w:t>
      </w:r>
      <w:r w:rsidRPr="004D0DD7">
        <w:rPr>
          <w:rFonts w:eastAsia="楷体"/>
          <w:sz w:val="24"/>
          <w:szCs w:val="24"/>
        </w:rPr>
        <w:t>重点专项课题</w:t>
      </w:r>
      <w:r w:rsidR="00CB0D90" w:rsidRPr="004D0DD7">
        <w:rPr>
          <w:rFonts w:eastAsia="楷体"/>
          <w:sz w:val="24"/>
          <w:szCs w:val="24"/>
        </w:rPr>
        <w:t xml:space="preserve"> </w:t>
      </w:r>
      <w:r w:rsidRPr="004D0DD7">
        <w:rPr>
          <w:rFonts w:eastAsia="楷体"/>
          <w:sz w:val="24"/>
          <w:szCs w:val="24"/>
        </w:rPr>
        <w:t>“</w:t>
      </w:r>
      <w:r w:rsidRPr="004D0DD7">
        <w:rPr>
          <w:rFonts w:eastAsia="楷体"/>
          <w:sz w:val="24"/>
          <w:szCs w:val="24"/>
        </w:rPr>
        <w:t>高精度、低延时电磁频谱监管与综合态势分析系统</w:t>
      </w:r>
      <w:r w:rsidRPr="004D0DD7">
        <w:rPr>
          <w:rFonts w:eastAsia="楷体"/>
          <w:sz w:val="24"/>
          <w:szCs w:val="24"/>
        </w:rPr>
        <w:t>”</w:t>
      </w:r>
      <w:r w:rsidRPr="004D0DD7">
        <w:rPr>
          <w:rFonts w:eastAsia="楷体"/>
          <w:sz w:val="24"/>
          <w:szCs w:val="24"/>
        </w:rPr>
        <w:t>中，针对典型冬奥场馆的电磁信号干扰监测发现问题，突破复杂电磁环境下电磁干扰的自动化检测及复杂干扰信号识别技术，研制了可靠的高精度、低</w:t>
      </w:r>
      <w:proofErr w:type="gramStart"/>
      <w:r w:rsidRPr="004D0DD7">
        <w:rPr>
          <w:rFonts w:eastAsia="楷体"/>
          <w:sz w:val="24"/>
          <w:szCs w:val="24"/>
        </w:rPr>
        <w:t>延</w:t>
      </w:r>
      <w:r w:rsidRPr="004D0DD7">
        <w:rPr>
          <w:rFonts w:eastAsia="楷体"/>
          <w:sz w:val="24"/>
          <w:szCs w:val="24"/>
        </w:rPr>
        <w:lastRenderedPageBreak/>
        <w:t>时全</w:t>
      </w:r>
      <w:proofErr w:type="gramEnd"/>
      <w:r w:rsidRPr="004D0DD7">
        <w:rPr>
          <w:rFonts w:eastAsia="楷体"/>
          <w:sz w:val="24"/>
          <w:szCs w:val="24"/>
        </w:rPr>
        <w:t>频段电磁干扰监测与分析系统，保障冬奥会频率安全。</w:t>
      </w:r>
      <w:r w:rsidRPr="004D0DD7">
        <w:rPr>
          <w:rFonts w:eastAsia="楷体"/>
          <w:sz w:val="24"/>
          <w:szCs w:val="24"/>
        </w:rPr>
        <w:t>2022</w:t>
      </w:r>
      <w:r w:rsidRPr="004D0DD7">
        <w:rPr>
          <w:rFonts w:eastAsia="楷体"/>
          <w:sz w:val="24"/>
          <w:szCs w:val="24"/>
        </w:rPr>
        <w:t>年</w:t>
      </w:r>
      <w:r w:rsidRPr="004D0DD7">
        <w:rPr>
          <w:rFonts w:eastAsia="楷体"/>
          <w:sz w:val="24"/>
          <w:szCs w:val="24"/>
        </w:rPr>
        <w:t>1</w:t>
      </w:r>
      <w:r w:rsidRPr="004D0DD7">
        <w:rPr>
          <w:rFonts w:eastAsia="楷体"/>
          <w:sz w:val="24"/>
          <w:szCs w:val="24"/>
        </w:rPr>
        <w:t>月至</w:t>
      </w:r>
      <w:r w:rsidRPr="004D0DD7">
        <w:rPr>
          <w:rFonts w:eastAsia="楷体"/>
          <w:sz w:val="24"/>
          <w:szCs w:val="24"/>
        </w:rPr>
        <w:t>3</w:t>
      </w:r>
      <w:r w:rsidRPr="004D0DD7">
        <w:rPr>
          <w:rFonts w:eastAsia="楷体"/>
          <w:sz w:val="24"/>
          <w:szCs w:val="24"/>
        </w:rPr>
        <w:t>月冬奥会及冬残奥会期间，共在在鸟巢、速滑馆、冰立方、五棵松、国家体育馆部署监测设备</w:t>
      </w:r>
      <w:r w:rsidRPr="004D0DD7">
        <w:rPr>
          <w:rFonts w:eastAsia="楷体"/>
          <w:sz w:val="24"/>
          <w:szCs w:val="24"/>
        </w:rPr>
        <w:t>19</w:t>
      </w:r>
      <w:r w:rsidRPr="004D0DD7">
        <w:rPr>
          <w:rFonts w:eastAsia="楷体"/>
          <w:sz w:val="24"/>
          <w:szCs w:val="24"/>
        </w:rPr>
        <w:t>台，自</w:t>
      </w:r>
      <w:r w:rsidRPr="004D0DD7">
        <w:rPr>
          <w:rFonts w:eastAsia="楷体"/>
          <w:sz w:val="24"/>
          <w:szCs w:val="24"/>
        </w:rPr>
        <w:t>1</w:t>
      </w:r>
      <w:r w:rsidRPr="004D0DD7">
        <w:rPr>
          <w:rFonts w:eastAsia="楷体"/>
          <w:sz w:val="24"/>
          <w:szCs w:val="24"/>
        </w:rPr>
        <w:t>月初部署上线至比赛结束，积累监测分析</w:t>
      </w:r>
      <w:proofErr w:type="gramStart"/>
      <w:r w:rsidRPr="004D0DD7">
        <w:rPr>
          <w:rFonts w:eastAsia="楷体"/>
          <w:sz w:val="24"/>
          <w:szCs w:val="24"/>
        </w:rPr>
        <w:t>数据超</w:t>
      </w:r>
      <w:proofErr w:type="gramEnd"/>
      <w:r w:rsidRPr="004D0DD7">
        <w:rPr>
          <w:rFonts w:eastAsia="楷体"/>
          <w:sz w:val="24"/>
          <w:szCs w:val="24"/>
        </w:rPr>
        <w:t>0.5TB</w:t>
      </w:r>
      <w:r w:rsidRPr="004D0DD7">
        <w:rPr>
          <w:rFonts w:eastAsia="楷体"/>
          <w:sz w:val="24"/>
          <w:szCs w:val="24"/>
        </w:rPr>
        <w:t>。在赛事筹备和举办期间，该系统协助场馆无线电保障团队排查不明信号和干扰隐患十余起。工信部在冬奥会圆满落幕后表示：</w:t>
      </w:r>
      <w:r w:rsidRPr="004D0DD7">
        <w:rPr>
          <w:rFonts w:eastAsia="楷体"/>
          <w:sz w:val="24"/>
          <w:szCs w:val="24"/>
        </w:rPr>
        <w:t>“</w:t>
      </w:r>
      <w:r w:rsidRPr="004D0DD7">
        <w:rPr>
          <w:rFonts w:eastAsia="楷体"/>
          <w:sz w:val="24"/>
          <w:szCs w:val="24"/>
        </w:rPr>
        <w:t>本届冬奥会开闭幕式以及赛时</w:t>
      </w:r>
      <w:r w:rsidRPr="004D0DD7">
        <w:rPr>
          <w:rFonts w:eastAsia="楷体"/>
          <w:sz w:val="24"/>
          <w:szCs w:val="24"/>
        </w:rPr>
        <w:t>27</w:t>
      </w:r>
      <w:r w:rsidRPr="004D0DD7">
        <w:rPr>
          <w:rFonts w:eastAsia="楷体"/>
          <w:sz w:val="24"/>
          <w:szCs w:val="24"/>
        </w:rPr>
        <w:t>个场馆</w:t>
      </w:r>
      <w:r w:rsidRPr="004D0DD7">
        <w:rPr>
          <w:rFonts w:eastAsia="楷体"/>
          <w:sz w:val="24"/>
          <w:szCs w:val="24"/>
        </w:rPr>
        <w:t>622</w:t>
      </w:r>
      <w:r w:rsidRPr="004D0DD7">
        <w:rPr>
          <w:rFonts w:eastAsia="楷体"/>
          <w:sz w:val="24"/>
          <w:szCs w:val="24"/>
        </w:rPr>
        <w:t>场比赛和训练赛的无线电安全保障工实现了</w:t>
      </w:r>
      <w:r w:rsidRPr="004D0DD7">
        <w:rPr>
          <w:rFonts w:eastAsia="楷体"/>
          <w:sz w:val="24"/>
          <w:szCs w:val="24"/>
        </w:rPr>
        <w:t>”</w:t>
      </w:r>
      <w:r w:rsidRPr="004D0DD7">
        <w:rPr>
          <w:rFonts w:eastAsia="楷体"/>
          <w:sz w:val="24"/>
          <w:szCs w:val="24"/>
        </w:rPr>
        <w:t>零干扰零失误</w:t>
      </w:r>
      <w:proofErr w:type="gramStart"/>
      <w:r w:rsidRPr="004D0DD7">
        <w:rPr>
          <w:rFonts w:eastAsia="楷体"/>
          <w:sz w:val="24"/>
          <w:szCs w:val="24"/>
        </w:rPr>
        <w:t>”</w:t>
      </w:r>
      <w:proofErr w:type="gramEnd"/>
      <w:r w:rsidRPr="004D0DD7">
        <w:rPr>
          <w:rFonts w:eastAsia="楷体"/>
          <w:sz w:val="24"/>
          <w:szCs w:val="24"/>
        </w:rPr>
        <w:t>。同时该平台入选</w:t>
      </w:r>
      <w:r w:rsidRPr="004D0DD7">
        <w:rPr>
          <w:rFonts w:eastAsia="楷体"/>
          <w:sz w:val="24"/>
          <w:szCs w:val="24"/>
        </w:rPr>
        <w:t>“</w:t>
      </w:r>
      <w:r w:rsidRPr="004D0DD7">
        <w:rPr>
          <w:rFonts w:eastAsia="楷体"/>
          <w:sz w:val="24"/>
          <w:szCs w:val="24"/>
        </w:rPr>
        <w:t>十三五科技创新成就展</w:t>
      </w:r>
      <w:r w:rsidRPr="004D0DD7">
        <w:rPr>
          <w:rFonts w:eastAsia="楷体"/>
          <w:sz w:val="24"/>
          <w:szCs w:val="24"/>
        </w:rPr>
        <w:t>”</w:t>
      </w:r>
      <w:r w:rsidRPr="004D0DD7">
        <w:rPr>
          <w:rFonts w:eastAsia="楷体"/>
          <w:sz w:val="24"/>
          <w:szCs w:val="24"/>
        </w:rPr>
        <w:t>。上述平台为本项目提供了业务理解和技术支撑。</w:t>
      </w:r>
    </w:p>
    <w:p w14:paraId="2A81C454" w14:textId="77777777" w:rsidR="00DE53EB" w:rsidRPr="004D0DD7" w:rsidRDefault="00DE53EB">
      <w:pPr>
        <w:snapToGrid w:val="0"/>
        <w:spacing w:line="440" w:lineRule="exact"/>
        <w:ind w:firstLineChars="200" w:firstLine="480"/>
        <w:rPr>
          <w:rFonts w:eastAsia="楷体"/>
          <w:sz w:val="24"/>
          <w:szCs w:val="24"/>
        </w:rPr>
      </w:pPr>
      <w:r w:rsidRPr="004D0DD7">
        <w:rPr>
          <w:rFonts w:eastAsia="楷体"/>
          <w:sz w:val="24"/>
          <w:szCs w:val="24"/>
        </w:rPr>
        <w:t>课题组在信息安全领域建设了第一个面向电磁空间的国家级平台，并进行部署应用，从</w:t>
      </w:r>
      <w:r w:rsidRPr="004D0DD7">
        <w:rPr>
          <w:rFonts w:eastAsia="楷体"/>
          <w:sz w:val="24"/>
          <w:szCs w:val="24"/>
        </w:rPr>
        <w:t>2017</w:t>
      </w:r>
      <w:r w:rsidRPr="004D0DD7">
        <w:rPr>
          <w:rFonts w:eastAsia="楷体"/>
          <w:sz w:val="24"/>
          <w:szCs w:val="24"/>
        </w:rPr>
        <w:t>年起，累计运行</w:t>
      </w:r>
      <w:r w:rsidRPr="004D0DD7">
        <w:rPr>
          <w:rFonts w:eastAsia="楷体"/>
          <w:sz w:val="24"/>
          <w:szCs w:val="24"/>
        </w:rPr>
        <w:t>5</w:t>
      </w:r>
      <w:r w:rsidRPr="004D0DD7">
        <w:rPr>
          <w:rFonts w:eastAsia="楷体"/>
          <w:sz w:val="24"/>
          <w:szCs w:val="24"/>
        </w:rPr>
        <w:t>年，积累了</w:t>
      </w:r>
      <w:r w:rsidRPr="004D0DD7">
        <w:rPr>
          <w:rFonts w:eastAsia="楷体"/>
          <w:sz w:val="24"/>
          <w:szCs w:val="24"/>
        </w:rPr>
        <w:t>TB</w:t>
      </w:r>
      <w:r w:rsidRPr="004D0DD7">
        <w:rPr>
          <w:rFonts w:eastAsia="楷体"/>
          <w:sz w:val="24"/>
          <w:szCs w:val="24"/>
        </w:rPr>
        <w:t>级的国家电磁空间数据，为本项目提供了数据支撑。</w:t>
      </w:r>
    </w:p>
    <w:p w14:paraId="4F55814A" w14:textId="77777777" w:rsidR="00DF7A4D" w:rsidRPr="004D0DD7" w:rsidRDefault="004B2FEA" w:rsidP="00CB0D90">
      <w:pPr>
        <w:pStyle w:val="afe"/>
        <w:numPr>
          <w:ilvl w:val="0"/>
          <w:numId w:val="21"/>
        </w:numPr>
        <w:snapToGrid w:val="0"/>
        <w:spacing w:before="156" w:after="156" w:line="400" w:lineRule="exact"/>
        <w:ind w:firstLineChars="0"/>
        <w:rPr>
          <w:rFonts w:eastAsia="楷体"/>
          <w:b/>
          <w:sz w:val="24"/>
          <w:szCs w:val="24"/>
        </w:rPr>
      </w:pPr>
      <w:r w:rsidRPr="004D0DD7">
        <w:rPr>
          <w:rFonts w:eastAsia="楷体"/>
          <w:b/>
          <w:sz w:val="24"/>
          <w:szCs w:val="24"/>
        </w:rPr>
        <w:t>银河航天（北京）科技有限公司（以下简称银河航天）研究基础</w:t>
      </w:r>
    </w:p>
    <w:p w14:paraId="1E4DC542" w14:textId="77777777" w:rsidR="00DF7A4D" w:rsidRPr="004D0DD7" w:rsidRDefault="004B2FEA">
      <w:pPr>
        <w:snapToGrid w:val="0"/>
        <w:spacing w:line="440" w:lineRule="exact"/>
        <w:ind w:firstLineChars="198" w:firstLine="477"/>
        <w:rPr>
          <w:rFonts w:eastAsia="楷体"/>
          <w:b/>
          <w:sz w:val="24"/>
          <w:szCs w:val="24"/>
        </w:rPr>
      </w:pPr>
      <w:r w:rsidRPr="004D0DD7">
        <w:rPr>
          <w:rFonts w:eastAsia="楷体"/>
          <w:b/>
          <w:sz w:val="24"/>
          <w:szCs w:val="24"/>
        </w:rPr>
        <w:t>1</w:t>
      </w:r>
      <w:r w:rsidRPr="004D0DD7">
        <w:rPr>
          <w:rFonts w:eastAsia="楷体"/>
          <w:b/>
          <w:sz w:val="24"/>
          <w:szCs w:val="24"/>
        </w:rPr>
        <w:t>）建立了低轨卫星互联网试验网络</w:t>
      </w:r>
      <w:r w:rsidRPr="004D0DD7">
        <w:rPr>
          <w:rFonts w:eastAsia="楷体"/>
          <w:b/>
          <w:sz w:val="24"/>
          <w:szCs w:val="24"/>
        </w:rPr>
        <w:t>“</w:t>
      </w:r>
      <w:r w:rsidRPr="004D0DD7">
        <w:rPr>
          <w:rFonts w:eastAsia="楷体"/>
          <w:b/>
          <w:sz w:val="24"/>
          <w:szCs w:val="24"/>
        </w:rPr>
        <w:t>小蜘蛛网</w:t>
      </w:r>
      <w:r w:rsidRPr="004D0DD7">
        <w:rPr>
          <w:rFonts w:eastAsia="楷体"/>
          <w:b/>
          <w:sz w:val="24"/>
          <w:szCs w:val="24"/>
        </w:rPr>
        <w:t>”</w:t>
      </w:r>
    </w:p>
    <w:p w14:paraId="2895327F" w14:textId="77777777" w:rsidR="00DF7A4D" w:rsidRPr="004D0DD7" w:rsidRDefault="004B2FEA" w:rsidP="004F5628">
      <w:pPr>
        <w:snapToGrid w:val="0"/>
        <w:spacing w:line="440" w:lineRule="exact"/>
        <w:ind w:firstLineChars="200" w:firstLine="480"/>
        <w:rPr>
          <w:rFonts w:eastAsia="楷体"/>
          <w:b/>
          <w:sz w:val="24"/>
          <w:szCs w:val="24"/>
        </w:rPr>
      </w:pPr>
      <w:r w:rsidRPr="004D0DD7">
        <w:rPr>
          <w:rFonts w:eastAsia="楷体"/>
          <w:sz w:val="24"/>
          <w:szCs w:val="24"/>
        </w:rPr>
        <w:t>2022</w:t>
      </w:r>
      <w:r w:rsidRPr="004D0DD7">
        <w:rPr>
          <w:rFonts w:eastAsia="楷体"/>
          <w:sz w:val="24"/>
          <w:szCs w:val="24"/>
        </w:rPr>
        <w:t>年</w:t>
      </w:r>
      <w:r w:rsidRPr="004D0DD7">
        <w:rPr>
          <w:rFonts w:eastAsia="楷体"/>
          <w:sz w:val="24"/>
          <w:szCs w:val="24"/>
        </w:rPr>
        <w:t>3</w:t>
      </w:r>
      <w:r w:rsidRPr="004D0DD7">
        <w:rPr>
          <w:rFonts w:eastAsia="楷体"/>
          <w:sz w:val="24"/>
          <w:szCs w:val="24"/>
        </w:rPr>
        <w:t>月，银河航天成功将国内首次批量研制的六颗低轨宽带通信卫星</w:t>
      </w:r>
      <w:r w:rsidRPr="004D0DD7">
        <w:rPr>
          <w:rFonts w:eastAsia="楷体"/>
          <w:sz w:val="24"/>
          <w:szCs w:val="24"/>
        </w:rPr>
        <w:t>——</w:t>
      </w:r>
      <w:r w:rsidRPr="004D0DD7">
        <w:rPr>
          <w:rFonts w:eastAsia="楷体"/>
          <w:sz w:val="24"/>
          <w:szCs w:val="24"/>
        </w:rPr>
        <w:t>银河航天</w:t>
      </w:r>
      <w:r w:rsidRPr="004D0DD7">
        <w:rPr>
          <w:rFonts w:eastAsia="楷体"/>
          <w:sz w:val="24"/>
          <w:szCs w:val="24"/>
        </w:rPr>
        <w:t>02</w:t>
      </w:r>
      <w:r w:rsidRPr="004D0DD7">
        <w:rPr>
          <w:rFonts w:eastAsia="楷体"/>
          <w:sz w:val="24"/>
          <w:szCs w:val="24"/>
        </w:rPr>
        <w:t>批批产卫星送入预定轨道，与银河航天首发</w:t>
      </w:r>
      <w:proofErr w:type="gramStart"/>
      <w:r w:rsidRPr="004D0DD7">
        <w:rPr>
          <w:rFonts w:eastAsia="楷体"/>
          <w:sz w:val="24"/>
          <w:szCs w:val="24"/>
        </w:rPr>
        <w:t>星共同</w:t>
      </w:r>
      <w:proofErr w:type="gramEnd"/>
      <w:r w:rsidRPr="004D0DD7">
        <w:rPr>
          <w:rFonts w:eastAsia="楷体"/>
          <w:sz w:val="24"/>
          <w:szCs w:val="24"/>
        </w:rPr>
        <w:t>组成我国首个低轨宽带通信试验星座，构建星地融合</w:t>
      </w:r>
      <w:r w:rsidRPr="004D0DD7">
        <w:rPr>
          <w:rFonts w:eastAsia="楷体"/>
          <w:sz w:val="24"/>
          <w:szCs w:val="24"/>
        </w:rPr>
        <w:t>5G</w:t>
      </w:r>
      <w:r w:rsidRPr="004D0DD7">
        <w:rPr>
          <w:rFonts w:eastAsia="楷体"/>
          <w:sz w:val="24"/>
          <w:szCs w:val="24"/>
        </w:rPr>
        <w:t>试验网络</w:t>
      </w:r>
      <w:r w:rsidRPr="004D0DD7">
        <w:rPr>
          <w:rFonts w:eastAsia="楷体"/>
          <w:sz w:val="24"/>
          <w:szCs w:val="24"/>
        </w:rPr>
        <w:t>“</w:t>
      </w:r>
      <w:r w:rsidRPr="004D0DD7">
        <w:rPr>
          <w:rFonts w:eastAsia="楷体"/>
          <w:sz w:val="24"/>
          <w:szCs w:val="24"/>
        </w:rPr>
        <w:t>小蜘蛛网</w:t>
      </w:r>
      <w:r w:rsidRPr="004D0DD7">
        <w:rPr>
          <w:rFonts w:eastAsia="楷体"/>
          <w:sz w:val="24"/>
          <w:szCs w:val="24"/>
        </w:rPr>
        <w:t>”</w:t>
      </w:r>
      <w:r w:rsidR="004534B0" w:rsidRPr="004D0DD7">
        <w:rPr>
          <w:rFonts w:eastAsia="楷体"/>
          <w:sz w:val="24"/>
          <w:szCs w:val="24"/>
        </w:rPr>
        <w:t>。</w:t>
      </w:r>
      <w:r w:rsidRPr="004D0DD7">
        <w:rPr>
          <w:rFonts w:eastAsia="楷体"/>
          <w:sz w:val="24"/>
          <w:szCs w:val="24"/>
        </w:rPr>
        <w:t>包括</w:t>
      </w:r>
      <w:r w:rsidRPr="004D0DD7">
        <w:rPr>
          <w:rFonts w:eastAsia="楷体"/>
          <w:sz w:val="24"/>
          <w:szCs w:val="24"/>
        </w:rPr>
        <w:t>7</w:t>
      </w:r>
      <w:r w:rsidRPr="004D0DD7">
        <w:rPr>
          <w:rFonts w:eastAsia="楷体"/>
          <w:sz w:val="24"/>
          <w:szCs w:val="24"/>
        </w:rPr>
        <w:t>颗在轨卫星，</w:t>
      </w:r>
      <w:r w:rsidRPr="004D0DD7">
        <w:rPr>
          <w:rFonts w:eastAsia="楷体"/>
          <w:sz w:val="24"/>
          <w:szCs w:val="24"/>
        </w:rPr>
        <w:t xml:space="preserve"> 2</w:t>
      </w:r>
      <w:r w:rsidRPr="004D0DD7">
        <w:rPr>
          <w:rFonts w:eastAsia="楷体"/>
          <w:sz w:val="24"/>
          <w:szCs w:val="24"/>
        </w:rPr>
        <w:t>套固定信关站，</w:t>
      </w:r>
      <w:r w:rsidRPr="004D0DD7">
        <w:rPr>
          <w:rFonts w:eastAsia="楷体"/>
          <w:sz w:val="24"/>
          <w:szCs w:val="24"/>
        </w:rPr>
        <w:t>1</w:t>
      </w:r>
      <w:r w:rsidRPr="004D0DD7">
        <w:rPr>
          <w:rFonts w:eastAsia="楷体"/>
          <w:sz w:val="24"/>
          <w:szCs w:val="24"/>
        </w:rPr>
        <w:t>套机动信关站，</w:t>
      </w:r>
      <w:r w:rsidRPr="004D0DD7">
        <w:rPr>
          <w:rFonts w:eastAsia="楷体"/>
          <w:sz w:val="24"/>
          <w:szCs w:val="24"/>
        </w:rPr>
        <w:t>10</w:t>
      </w:r>
      <w:r w:rsidRPr="004D0DD7">
        <w:rPr>
          <w:rFonts w:eastAsia="楷体"/>
          <w:sz w:val="24"/>
          <w:szCs w:val="24"/>
        </w:rPr>
        <w:t>套以上终端（包括相控阵天线终端和抛物面天线终端），</w:t>
      </w:r>
      <w:r w:rsidRPr="004D0DD7">
        <w:rPr>
          <w:rFonts w:eastAsia="楷体"/>
          <w:sz w:val="24"/>
          <w:szCs w:val="24"/>
        </w:rPr>
        <w:t>1</w:t>
      </w:r>
      <w:r w:rsidRPr="004D0DD7">
        <w:rPr>
          <w:rFonts w:eastAsia="楷体"/>
          <w:sz w:val="24"/>
          <w:szCs w:val="24"/>
        </w:rPr>
        <w:t>套运控中心及若干外部测控站在内的低轨卫星通信网络，并且实现与外部网络的连通与融合。具备单次</w:t>
      </w:r>
      <w:r w:rsidRPr="004D0DD7">
        <w:rPr>
          <w:rFonts w:eastAsia="楷体"/>
          <w:sz w:val="24"/>
          <w:szCs w:val="24"/>
        </w:rPr>
        <w:t>30</w:t>
      </w:r>
      <w:r w:rsidRPr="004D0DD7">
        <w:rPr>
          <w:rFonts w:eastAsia="楷体"/>
          <w:sz w:val="24"/>
          <w:szCs w:val="24"/>
        </w:rPr>
        <w:t>分钟左右的不间断、低时延宽带通信服务能力，验证了我国具备建设卫星互联网巨型星座所必须的卫星低成本、批量研制</w:t>
      </w:r>
      <w:proofErr w:type="gramStart"/>
      <w:r w:rsidRPr="004D0DD7">
        <w:rPr>
          <w:rFonts w:eastAsia="楷体"/>
          <w:sz w:val="24"/>
          <w:szCs w:val="24"/>
        </w:rPr>
        <w:t>以及组</w:t>
      </w:r>
      <w:proofErr w:type="gramEnd"/>
      <w:r w:rsidRPr="004D0DD7">
        <w:rPr>
          <w:rFonts w:eastAsia="楷体"/>
          <w:sz w:val="24"/>
          <w:szCs w:val="24"/>
        </w:rPr>
        <w:t>网运营能力。</w:t>
      </w:r>
      <w:r w:rsidRPr="004D0DD7">
        <w:rPr>
          <w:rFonts w:eastAsia="楷体"/>
          <w:b/>
          <w:sz w:val="24"/>
          <w:szCs w:val="24"/>
        </w:rPr>
        <w:t>基于银河航天</w:t>
      </w:r>
      <w:r w:rsidRPr="004D0DD7">
        <w:rPr>
          <w:rFonts w:eastAsia="楷体"/>
          <w:b/>
          <w:sz w:val="24"/>
          <w:szCs w:val="24"/>
        </w:rPr>
        <w:t>“</w:t>
      </w:r>
      <w:r w:rsidRPr="004D0DD7">
        <w:rPr>
          <w:rFonts w:eastAsia="楷体"/>
          <w:b/>
          <w:sz w:val="24"/>
          <w:szCs w:val="24"/>
        </w:rPr>
        <w:t>小蜘蛛网</w:t>
      </w:r>
      <w:r w:rsidRPr="004D0DD7">
        <w:rPr>
          <w:rFonts w:eastAsia="楷体"/>
          <w:b/>
          <w:sz w:val="24"/>
          <w:szCs w:val="24"/>
        </w:rPr>
        <w:t>”</w:t>
      </w:r>
      <w:r w:rsidRPr="004D0DD7">
        <w:rPr>
          <w:rFonts w:eastAsia="楷体"/>
          <w:b/>
          <w:sz w:val="24"/>
          <w:szCs w:val="24"/>
        </w:rPr>
        <w:t>，可开展低轨卫星互联网频谱高效协作感知与智能决策技术演示验证。</w:t>
      </w:r>
    </w:p>
    <w:p w14:paraId="7EBEEA7B" w14:textId="77777777" w:rsidR="00DF7A4D" w:rsidRPr="004D0DD7" w:rsidRDefault="004B2FEA" w:rsidP="004534B0">
      <w:pPr>
        <w:snapToGrid w:val="0"/>
        <w:spacing w:line="440" w:lineRule="exact"/>
        <w:ind w:firstLineChars="198" w:firstLine="477"/>
        <w:rPr>
          <w:rFonts w:eastAsia="楷体"/>
          <w:b/>
          <w:sz w:val="24"/>
          <w:szCs w:val="24"/>
        </w:rPr>
      </w:pPr>
      <w:r w:rsidRPr="004D0DD7">
        <w:rPr>
          <w:rFonts w:eastAsia="楷体"/>
          <w:b/>
          <w:sz w:val="24"/>
          <w:szCs w:val="24"/>
        </w:rPr>
        <w:t>2</w:t>
      </w:r>
      <w:r w:rsidRPr="004D0DD7">
        <w:rPr>
          <w:rFonts w:eastAsia="楷体"/>
          <w:b/>
          <w:sz w:val="24"/>
          <w:szCs w:val="24"/>
        </w:rPr>
        <w:t>）具有丰富的低轨卫星</w:t>
      </w:r>
      <w:r w:rsidR="004534B0" w:rsidRPr="004D0DD7">
        <w:rPr>
          <w:rFonts w:eastAsia="楷体"/>
          <w:b/>
          <w:sz w:val="24"/>
          <w:szCs w:val="24"/>
        </w:rPr>
        <w:t>信号</w:t>
      </w:r>
      <w:r w:rsidRPr="004D0DD7">
        <w:rPr>
          <w:rFonts w:eastAsia="楷体"/>
          <w:b/>
          <w:sz w:val="24"/>
          <w:szCs w:val="24"/>
        </w:rPr>
        <w:t>感知经验</w:t>
      </w:r>
    </w:p>
    <w:p w14:paraId="7D36614C" w14:textId="77777777" w:rsidR="004534B0" w:rsidRPr="004D0DD7" w:rsidRDefault="004534B0" w:rsidP="004F5628">
      <w:pPr>
        <w:snapToGrid w:val="0"/>
        <w:spacing w:line="440" w:lineRule="exact"/>
        <w:ind w:firstLineChars="200" w:firstLine="480"/>
        <w:rPr>
          <w:rFonts w:eastAsia="楷体"/>
          <w:sz w:val="24"/>
          <w:szCs w:val="24"/>
        </w:rPr>
      </w:pPr>
      <w:r w:rsidRPr="004D0DD7">
        <w:rPr>
          <w:rFonts w:eastAsia="楷体"/>
          <w:sz w:val="24"/>
          <w:szCs w:val="24"/>
        </w:rPr>
        <w:t>银河航天基于</w:t>
      </w:r>
      <w:r w:rsidRPr="004D0DD7">
        <w:rPr>
          <w:rFonts w:eastAsia="楷体"/>
          <w:sz w:val="24"/>
          <w:szCs w:val="24"/>
        </w:rPr>
        <w:t xml:space="preserve"> “</w:t>
      </w:r>
      <w:r w:rsidRPr="004D0DD7">
        <w:rPr>
          <w:rFonts w:eastAsia="楷体"/>
          <w:sz w:val="24"/>
          <w:szCs w:val="24"/>
        </w:rPr>
        <w:t>小蜘蛛网</w:t>
      </w:r>
      <w:r w:rsidRPr="004D0DD7">
        <w:rPr>
          <w:rFonts w:eastAsia="楷体"/>
          <w:sz w:val="24"/>
          <w:szCs w:val="24"/>
        </w:rPr>
        <w:t>”</w:t>
      </w:r>
      <w:r w:rsidRPr="004D0DD7">
        <w:rPr>
          <w:rFonts w:eastAsia="楷体"/>
          <w:sz w:val="24"/>
          <w:szCs w:val="24"/>
        </w:rPr>
        <w:t>，</w:t>
      </w:r>
      <w:r w:rsidR="007A4111" w:rsidRPr="004D0DD7">
        <w:rPr>
          <w:rFonts w:eastAsia="楷体"/>
          <w:sz w:val="24"/>
          <w:szCs w:val="24"/>
        </w:rPr>
        <w:t>开发了如图</w:t>
      </w:r>
      <w:r w:rsidR="007A4111" w:rsidRPr="004D0DD7">
        <w:rPr>
          <w:rFonts w:eastAsia="楷体"/>
          <w:sz w:val="24"/>
          <w:szCs w:val="24"/>
        </w:rPr>
        <w:t>1</w:t>
      </w:r>
      <w:r w:rsidR="007A4111" w:rsidRPr="004D0DD7">
        <w:rPr>
          <w:rFonts w:eastAsia="楷体"/>
          <w:sz w:val="24"/>
          <w:szCs w:val="24"/>
        </w:rPr>
        <w:t>所示的信关站测试系统并</w:t>
      </w:r>
      <w:r w:rsidRPr="004D0DD7">
        <w:rPr>
          <w:rFonts w:eastAsia="楷体"/>
          <w:sz w:val="24"/>
          <w:szCs w:val="24"/>
        </w:rPr>
        <w:t>研究了</w:t>
      </w:r>
      <w:r w:rsidRPr="004D0DD7">
        <w:rPr>
          <w:rFonts w:eastAsia="楷体"/>
          <w:sz w:val="24"/>
          <w:szCs w:val="24"/>
        </w:rPr>
        <w:t>“</w:t>
      </w:r>
      <w:r w:rsidRPr="004D0DD7">
        <w:rPr>
          <w:rFonts w:eastAsia="楷体"/>
          <w:sz w:val="24"/>
          <w:szCs w:val="24"/>
        </w:rPr>
        <w:t>星链</w:t>
      </w:r>
      <w:r w:rsidRPr="004D0DD7">
        <w:rPr>
          <w:rFonts w:eastAsia="楷体"/>
          <w:sz w:val="24"/>
          <w:szCs w:val="24"/>
        </w:rPr>
        <w:t>”</w:t>
      </w:r>
      <w:r w:rsidRPr="004D0DD7">
        <w:rPr>
          <w:rFonts w:eastAsia="楷体"/>
          <w:sz w:val="24"/>
          <w:szCs w:val="24"/>
        </w:rPr>
        <w:t>信关站上行信号的感知方法，制定详细的天基感知任务规划流程，完善系统硬件设备，建设一个小规模天基感知试验系统，实现天基感知的任务规划与数据采集，验证</w:t>
      </w:r>
      <w:r w:rsidRPr="004D0DD7">
        <w:rPr>
          <w:rFonts w:eastAsia="楷体"/>
          <w:sz w:val="24"/>
          <w:szCs w:val="24"/>
        </w:rPr>
        <w:t>“</w:t>
      </w:r>
      <w:r w:rsidRPr="004D0DD7">
        <w:rPr>
          <w:rFonts w:eastAsia="楷体"/>
          <w:sz w:val="24"/>
          <w:szCs w:val="24"/>
        </w:rPr>
        <w:t>星链</w:t>
      </w:r>
      <w:r w:rsidRPr="004D0DD7">
        <w:rPr>
          <w:rFonts w:eastAsia="楷体"/>
          <w:sz w:val="24"/>
          <w:szCs w:val="24"/>
        </w:rPr>
        <w:t>”</w:t>
      </w:r>
      <w:r w:rsidRPr="004D0DD7">
        <w:rPr>
          <w:rFonts w:eastAsia="楷体"/>
          <w:sz w:val="24"/>
          <w:szCs w:val="24"/>
        </w:rPr>
        <w:t>信关站及其他</w:t>
      </w:r>
      <w:r w:rsidRPr="004D0DD7">
        <w:rPr>
          <w:rFonts w:eastAsia="楷体"/>
          <w:sz w:val="24"/>
          <w:szCs w:val="24"/>
        </w:rPr>
        <w:t>NGSO</w:t>
      </w:r>
      <w:r w:rsidRPr="004D0DD7">
        <w:rPr>
          <w:rFonts w:eastAsia="楷体"/>
          <w:sz w:val="24"/>
          <w:szCs w:val="24"/>
        </w:rPr>
        <w:t>、</w:t>
      </w:r>
      <w:r w:rsidRPr="004D0DD7">
        <w:rPr>
          <w:rFonts w:eastAsia="楷体"/>
          <w:sz w:val="24"/>
          <w:szCs w:val="24"/>
        </w:rPr>
        <w:t>GSO</w:t>
      </w:r>
      <w:r w:rsidRPr="004D0DD7">
        <w:rPr>
          <w:rFonts w:eastAsia="楷体"/>
          <w:sz w:val="24"/>
          <w:szCs w:val="24"/>
        </w:rPr>
        <w:t>系统</w:t>
      </w:r>
      <w:r w:rsidRPr="004D0DD7">
        <w:rPr>
          <w:rFonts w:eastAsia="楷体"/>
          <w:sz w:val="24"/>
          <w:szCs w:val="24"/>
        </w:rPr>
        <w:t>Ka</w:t>
      </w:r>
      <w:r w:rsidRPr="004D0DD7">
        <w:rPr>
          <w:rFonts w:eastAsia="楷体"/>
          <w:sz w:val="24"/>
          <w:szCs w:val="24"/>
        </w:rPr>
        <w:t>频段终端、信关站上行信号的感知的可行性与捕获概率。</w:t>
      </w:r>
    </w:p>
    <w:p w14:paraId="2A3FA11D" w14:textId="77777777" w:rsidR="007A4111" w:rsidRPr="004D0DD7" w:rsidRDefault="007A4111" w:rsidP="007A4111">
      <w:pPr>
        <w:snapToGrid w:val="0"/>
        <w:ind w:firstLineChars="200" w:firstLine="420"/>
        <w:rPr>
          <w:rFonts w:eastAsia="楷体"/>
          <w:sz w:val="24"/>
          <w:szCs w:val="24"/>
        </w:rPr>
      </w:pPr>
      <w:r w:rsidRPr="004D0DD7">
        <w:rPr>
          <w:rFonts w:eastAsia="楷体"/>
          <w:noProof/>
        </w:rPr>
        <w:lastRenderedPageBreak/>
        <w:drawing>
          <wp:inline distT="0" distB="0" distL="0" distR="0" wp14:anchorId="5545EAD1" wp14:editId="764E3D1F">
            <wp:extent cx="4898015" cy="257881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6166"/>
                    <a:stretch/>
                  </pic:blipFill>
                  <pic:spPr bwMode="auto">
                    <a:xfrm>
                      <a:off x="0" y="0"/>
                      <a:ext cx="4909336" cy="2584776"/>
                    </a:xfrm>
                    <a:prstGeom prst="rect">
                      <a:avLst/>
                    </a:prstGeom>
                    <a:noFill/>
                    <a:ln>
                      <a:noFill/>
                    </a:ln>
                    <a:extLst>
                      <a:ext uri="{53640926-AAD7-44D8-BBD7-CCE9431645EC}">
                        <a14:shadowObscured xmlns:a14="http://schemas.microsoft.com/office/drawing/2010/main"/>
                      </a:ext>
                    </a:extLst>
                  </pic:spPr>
                </pic:pic>
              </a:graphicData>
            </a:graphic>
          </wp:inline>
        </w:drawing>
      </w:r>
    </w:p>
    <w:p w14:paraId="66149CCA" w14:textId="77777777" w:rsidR="007A4111" w:rsidRPr="004D0DD7" w:rsidRDefault="007A4111" w:rsidP="007A4111">
      <w:pPr>
        <w:pStyle w:val="a9"/>
        <w:rPr>
          <w:rFonts w:ascii="Times New Roman" w:eastAsia="楷体" w:hAnsi="Times New Roman" w:cs="Times New Roman"/>
          <w:lang w:val="zh-CN"/>
        </w:rPr>
      </w:pPr>
      <w:r w:rsidRPr="004D0DD7">
        <w:rPr>
          <w:rFonts w:ascii="Times New Roman" w:eastAsia="楷体" w:hAnsi="Times New Roman" w:cs="Times New Roman"/>
        </w:rPr>
        <w:t>图</w:t>
      </w:r>
      <w:r w:rsidRPr="004D0DD7">
        <w:rPr>
          <w:rFonts w:ascii="Times New Roman" w:eastAsia="楷体" w:hAnsi="Times New Roman" w:cs="Times New Roman"/>
        </w:rPr>
        <w:t xml:space="preserve"> 1 </w:t>
      </w:r>
      <w:r w:rsidRPr="004D0DD7">
        <w:rPr>
          <w:rFonts w:ascii="Times New Roman" w:eastAsia="楷体" w:hAnsi="Times New Roman" w:cs="Times New Roman"/>
        </w:rPr>
        <w:t>信关站测试系统</w:t>
      </w:r>
    </w:p>
    <w:p w14:paraId="3FCFE79F" w14:textId="77777777" w:rsidR="00365810" w:rsidRPr="004D0DD7" w:rsidRDefault="004534B0" w:rsidP="00365810">
      <w:pPr>
        <w:snapToGrid w:val="0"/>
        <w:spacing w:line="440" w:lineRule="exact"/>
        <w:ind w:firstLineChars="200" w:firstLine="480"/>
        <w:rPr>
          <w:rFonts w:eastAsia="楷体"/>
          <w:sz w:val="24"/>
          <w:szCs w:val="24"/>
        </w:rPr>
      </w:pPr>
      <w:r w:rsidRPr="004D0DD7">
        <w:rPr>
          <w:rFonts w:eastAsia="楷体"/>
          <w:sz w:val="24"/>
          <w:szCs w:val="24"/>
        </w:rPr>
        <w:t>当银河航天在轨卫星运行</w:t>
      </w:r>
      <w:proofErr w:type="gramStart"/>
      <w:r w:rsidRPr="004D0DD7">
        <w:rPr>
          <w:rFonts w:eastAsia="楷体"/>
          <w:sz w:val="24"/>
          <w:szCs w:val="24"/>
        </w:rPr>
        <w:t>与星链卫星</w:t>
      </w:r>
      <w:proofErr w:type="gramEnd"/>
      <w:r w:rsidRPr="004D0DD7">
        <w:rPr>
          <w:rFonts w:eastAsia="楷体"/>
          <w:sz w:val="24"/>
          <w:szCs w:val="24"/>
        </w:rPr>
        <w:t>、</w:t>
      </w:r>
      <w:proofErr w:type="gramStart"/>
      <w:r w:rsidRPr="004D0DD7">
        <w:rPr>
          <w:rFonts w:eastAsia="楷体"/>
          <w:sz w:val="24"/>
          <w:szCs w:val="24"/>
        </w:rPr>
        <w:t>星链信关</w:t>
      </w:r>
      <w:proofErr w:type="gramEnd"/>
      <w:r w:rsidRPr="004D0DD7">
        <w:rPr>
          <w:rFonts w:eastAsia="楷体"/>
          <w:sz w:val="24"/>
          <w:szCs w:val="24"/>
        </w:rPr>
        <w:t>站三点一线时，可将银河航天在轨卫星的用户波束对</w:t>
      </w:r>
      <w:proofErr w:type="gramStart"/>
      <w:r w:rsidRPr="004D0DD7">
        <w:rPr>
          <w:rFonts w:eastAsia="楷体"/>
          <w:sz w:val="24"/>
          <w:szCs w:val="24"/>
        </w:rPr>
        <w:t>准信关站</w:t>
      </w:r>
      <w:proofErr w:type="gramEnd"/>
      <w:r w:rsidRPr="004D0DD7">
        <w:rPr>
          <w:rFonts w:eastAsia="楷体"/>
          <w:sz w:val="24"/>
          <w:szCs w:val="24"/>
        </w:rPr>
        <w:t>，</w:t>
      </w:r>
      <w:proofErr w:type="gramStart"/>
      <w:r w:rsidRPr="004D0DD7">
        <w:rPr>
          <w:rFonts w:eastAsia="楷体"/>
          <w:sz w:val="24"/>
          <w:szCs w:val="24"/>
        </w:rPr>
        <w:t>通过透传载荷</w:t>
      </w:r>
      <w:proofErr w:type="gramEnd"/>
      <w:r w:rsidRPr="004D0DD7">
        <w:rPr>
          <w:rFonts w:eastAsia="楷体"/>
          <w:sz w:val="24"/>
          <w:szCs w:val="24"/>
        </w:rPr>
        <w:t>将信关站上行信号转发到银河信关站，通过接收机将数据采集下来。其中，上庄信关站测试系统构成如下图</w:t>
      </w:r>
      <w:r w:rsidR="007A4111" w:rsidRPr="004D0DD7">
        <w:rPr>
          <w:rFonts w:eastAsia="楷体"/>
          <w:sz w:val="24"/>
          <w:szCs w:val="24"/>
        </w:rPr>
        <w:t>2</w:t>
      </w:r>
      <w:r w:rsidRPr="004D0DD7">
        <w:rPr>
          <w:rFonts w:eastAsia="楷体"/>
          <w:sz w:val="24"/>
          <w:szCs w:val="24"/>
        </w:rPr>
        <w:t>所示</w:t>
      </w:r>
      <w:r w:rsidR="00365810" w:rsidRPr="004D0DD7">
        <w:rPr>
          <w:rFonts w:eastAsia="楷体"/>
          <w:sz w:val="24"/>
          <w:szCs w:val="24"/>
        </w:rPr>
        <w:t>。</w:t>
      </w:r>
    </w:p>
    <w:p w14:paraId="25F58A5E" w14:textId="77777777" w:rsidR="00DF7A4D" w:rsidRPr="004D0DD7" w:rsidRDefault="004F5628" w:rsidP="007A4111">
      <w:pPr>
        <w:snapToGrid w:val="0"/>
        <w:spacing w:beforeLines="50" w:before="156"/>
        <w:jc w:val="left"/>
        <w:rPr>
          <w:rFonts w:eastAsia="楷体"/>
        </w:rPr>
      </w:pPr>
      <w:r w:rsidRPr="004D0DD7">
        <w:rPr>
          <w:rFonts w:eastAsia="楷体"/>
          <w:noProof/>
        </w:rPr>
        <w:drawing>
          <wp:inline distT="0" distB="0" distL="0" distR="0" wp14:anchorId="328BCF5D" wp14:editId="389EFB6D">
            <wp:extent cx="2556145" cy="1469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2598639" cy="1493919"/>
                    </a:xfrm>
                    <a:prstGeom prst="rect">
                      <a:avLst/>
                    </a:prstGeom>
                    <a:noFill/>
                    <a:ln>
                      <a:noFill/>
                    </a:ln>
                  </pic:spPr>
                </pic:pic>
              </a:graphicData>
            </a:graphic>
          </wp:inline>
        </w:drawing>
      </w:r>
      <w:r w:rsidR="007A4111" w:rsidRPr="004D0DD7">
        <w:rPr>
          <w:rFonts w:eastAsia="楷体"/>
          <w:noProof/>
        </w:rPr>
        <w:t xml:space="preserve"> </w:t>
      </w:r>
      <w:r w:rsidR="007A4111" w:rsidRPr="004D0DD7">
        <w:rPr>
          <w:rFonts w:eastAsia="楷体"/>
          <w:noProof/>
        </w:rPr>
        <w:drawing>
          <wp:inline distT="0" distB="0" distL="0" distR="0" wp14:anchorId="462059DE" wp14:editId="6224683F">
            <wp:extent cx="2718269" cy="1436370"/>
            <wp:effectExtent l="19050" t="19050" r="2540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2794111" cy="1476446"/>
                    </a:xfrm>
                    <a:prstGeom prst="rect">
                      <a:avLst/>
                    </a:prstGeom>
                    <a:noFill/>
                    <a:ln>
                      <a:solidFill>
                        <a:sysClr val="windowText" lastClr="000000"/>
                      </a:solidFill>
                      <a:prstDash val="solid"/>
                    </a:ln>
                  </pic:spPr>
                </pic:pic>
              </a:graphicData>
            </a:graphic>
          </wp:inline>
        </w:drawing>
      </w:r>
    </w:p>
    <w:p w14:paraId="57C9F630" w14:textId="77777777" w:rsidR="00DF7A4D" w:rsidRPr="004D0DD7" w:rsidRDefault="004B2FEA" w:rsidP="007A4111">
      <w:pPr>
        <w:pStyle w:val="a9"/>
        <w:rPr>
          <w:rFonts w:ascii="Times New Roman" w:eastAsia="楷体" w:hAnsi="Times New Roman" w:cs="Times New Roman"/>
        </w:rPr>
      </w:pPr>
      <w:r w:rsidRPr="004D0DD7">
        <w:rPr>
          <w:rFonts w:ascii="Times New Roman" w:eastAsia="楷体" w:hAnsi="Times New Roman" w:cs="Times New Roman"/>
        </w:rPr>
        <w:t>图</w:t>
      </w:r>
      <w:r w:rsidRPr="004D0DD7">
        <w:rPr>
          <w:rFonts w:ascii="Times New Roman" w:eastAsia="楷体" w:hAnsi="Times New Roman" w:cs="Times New Roman"/>
        </w:rPr>
        <w:t xml:space="preserve"> </w:t>
      </w:r>
      <w:r w:rsidR="007A4111" w:rsidRPr="004D0DD7">
        <w:rPr>
          <w:rFonts w:ascii="Times New Roman" w:eastAsia="楷体" w:hAnsi="Times New Roman" w:cs="Times New Roman"/>
        </w:rPr>
        <w:t>2</w:t>
      </w:r>
      <w:r w:rsidRPr="004D0DD7">
        <w:rPr>
          <w:rFonts w:ascii="Times New Roman" w:eastAsia="楷体" w:hAnsi="Times New Roman" w:cs="Times New Roman"/>
        </w:rPr>
        <w:t xml:space="preserve"> </w:t>
      </w:r>
      <w:r w:rsidR="00365810" w:rsidRPr="004D0DD7">
        <w:rPr>
          <w:rFonts w:ascii="Times New Roman" w:eastAsia="楷体" w:hAnsi="Times New Roman" w:cs="Times New Roman"/>
        </w:rPr>
        <w:t>银河航天公司上庄信关站</w:t>
      </w:r>
      <w:r w:rsidRPr="004D0DD7">
        <w:rPr>
          <w:rFonts w:ascii="Times New Roman" w:eastAsia="楷体" w:hAnsi="Times New Roman" w:cs="Times New Roman"/>
        </w:rPr>
        <w:t>测试示意图</w:t>
      </w:r>
    </w:p>
    <w:p w14:paraId="79F6788F" w14:textId="77777777" w:rsidR="007A4111" w:rsidRPr="004D0DD7" w:rsidRDefault="006C20EF" w:rsidP="007A4111">
      <w:pPr>
        <w:pStyle w:val="a7"/>
        <w:ind w:firstLine="600"/>
        <w:rPr>
          <w:rFonts w:eastAsia="楷体" w:cs="Times New Roman"/>
        </w:rPr>
      </w:pPr>
      <w:r w:rsidRPr="004D0DD7">
        <w:rPr>
          <w:rFonts w:eastAsia="楷体" w:cs="Times New Roman"/>
        </w:rPr>
        <w:t>银河航天已有与某单位合作并成功实现</w:t>
      </w:r>
      <w:r w:rsidRPr="004D0DD7">
        <w:rPr>
          <w:rFonts w:eastAsia="楷体" w:cs="Times New Roman"/>
        </w:rPr>
        <w:t>“</w:t>
      </w:r>
      <w:r w:rsidRPr="004D0DD7">
        <w:rPr>
          <w:rFonts w:eastAsia="楷体" w:cs="Times New Roman"/>
        </w:rPr>
        <w:t>星链</w:t>
      </w:r>
      <w:r w:rsidRPr="004D0DD7">
        <w:rPr>
          <w:rFonts w:eastAsia="楷体" w:cs="Times New Roman"/>
        </w:rPr>
        <w:t>”</w:t>
      </w:r>
      <w:r w:rsidRPr="004D0DD7">
        <w:rPr>
          <w:rFonts w:eastAsia="楷体" w:cs="Times New Roman"/>
        </w:rPr>
        <w:t>的</w:t>
      </w:r>
      <w:r w:rsidRPr="004D0DD7">
        <w:rPr>
          <w:rFonts w:eastAsia="楷体" w:cs="Times New Roman"/>
        </w:rPr>
        <w:t>TT&amp;C</w:t>
      </w:r>
      <w:r w:rsidRPr="004D0DD7">
        <w:rPr>
          <w:rFonts w:eastAsia="楷体" w:cs="Times New Roman"/>
        </w:rPr>
        <w:t>信号感知的成功经验，已经具备面向地基感知任务的完备的硬件基础。如图</w:t>
      </w:r>
      <w:r w:rsidRPr="004D0DD7">
        <w:rPr>
          <w:rFonts w:eastAsia="楷体" w:cs="Times New Roman"/>
        </w:rPr>
        <w:t>3</w:t>
      </w:r>
      <w:r w:rsidRPr="004D0DD7">
        <w:rPr>
          <w:rFonts w:eastAsia="楷体" w:cs="Times New Roman"/>
        </w:rPr>
        <w:t>所示，银河航天与某单位合作在北京采用</w:t>
      </w:r>
      <w:r w:rsidRPr="004D0DD7">
        <w:rPr>
          <w:rFonts w:eastAsia="楷体" w:cs="Times New Roman"/>
        </w:rPr>
        <w:t>7.3m</w:t>
      </w:r>
      <w:r w:rsidRPr="004D0DD7">
        <w:rPr>
          <w:rFonts w:eastAsia="楷体" w:cs="Times New Roman"/>
        </w:rPr>
        <w:t>的</w:t>
      </w:r>
      <w:r w:rsidRPr="004D0DD7">
        <w:rPr>
          <w:rFonts w:eastAsia="楷体" w:cs="Times New Roman"/>
        </w:rPr>
        <w:t>Ku</w:t>
      </w:r>
      <w:r w:rsidRPr="004D0DD7">
        <w:rPr>
          <w:rFonts w:eastAsia="楷体" w:cs="Times New Roman"/>
        </w:rPr>
        <w:t>频段天线，成功测试日本上空卫星的</w:t>
      </w:r>
      <w:r w:rsidRPr="004D0DD7">
        <w:rPr>
          <w:rFonts w:eastAsia="楷体" w:cs="Times New Roman"/>
        </w:rPr>
        <w:t>TT&amp;C</w:t>
      </w:r>
      <w:r w:rsidRPr="004D0DD7">
        <w:rPr>
          <w:rFonts w:eastAsia="楷体" w:cs="Times New Roman"/>
        </w:rPr>
        <w:t>信号以及信标信号。</w:t>
      </w:r>
    </w:p>
    <w:p w14:paraId="7F7C0014" w14:textId="77777777" w:rsidR="00DF7A4D" w:rsidRPr="004D0DD7" w:rsidRDefault="004B2FEA" w:rsidP="006C20EF">
      <w:pPr>
        <w:pStyle w:val="a7"/>
        <w:ind w:firstLineChars="250" w:firstLine="600"/>
        <w:jc w:val="center"/>
        <w:rPr>
          <w:rFonts w:eastAsia="楷体" w:cs="Times New Roman"/>
        </w:rPr>
      </w:pPr>
      <w:r w:rsidRPr="004D0DD7">
        <w:rPr>
          <w:rFonts w:eastAsia="楷体" w:cs="Times New Roman"/>
          <w:noProof/>
        </w:rPr>
        <w:drawing>
          <wp:inline distT="0" distB="0" distL="0" distR="0" wp14:anchorId="29C0277C" wp14:editId="4BB7776B">
            <wp:extent cx="1264884" cy="1362215"/>
            <wp:effectExtent l="19050" t="19050" r="1206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280124" cy="1378628"/>
                    </a:xfrm>
                    <a:prstGeom prst="rect">
                      <a:avLst/>
                    </a:prstGeom>
                    <a:noFill/>
                    <a:ln>
                      <a:solidFill>
                        <a:schemeClr val="tx1"/>
                      </a:solidFill>
                      <a:prstDash val="solid"/>
                    </a:ln>
                  </pic:spPr>
                </pic:pic>
              </a:graphicData>
            </a:graphic>
          </wp:inline>
        </w:drawing>
      </w:r>
      <w:r w:rsidR="006C20EF" w:rsidRPr="004D0DD7">
        <w:rPr>
          <w:rFonts w:eastAsia="楷体" w:cs="Times New Roman"/>
        </w:rPr>
        <w:t xml:space="preserve">      </w:t>
      </w:r>
      <w:r w:rsidRPr="004D0DD7">
        <w:rPr>
          <w:rFonts w:eastAsia="楷体" w:cs="Times New Roman"/>
          <w:noProof/>
        </w:rPr>
        <w:drawing>
          <wp:inline distT="0" distB="0" distL="0" distR="0" wp14:anchorId="586D26A0" wp14:editId="6E6FB166">
            <wp:extent cx="2381040" cy="1340607"/>
            <wp:effectExtent l="19050" t="19050" r="19685" b="12065"/>
            <wp:docPr id="172047" name="图片 17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 name="图片 17204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2396959" cy="1349570"/>
                    </a:xfrm>
                    <a:prstGeom prst="rect">
                      <a:avLst/>
                    </a:prstGeom>
                    <a:noFill/>
                    <a:ln>
                      <a:solidFill>
                        <a:schemeClr val="tx1"/>
                      </a:solidFill>
                      <a:prstDash val="solid"/>
                    </a:ln>
                  </pic:spPr>
                </pic:pic>
              </a:graphicData>
            </a:graphic>
          </wp:inline>
        </w:drawing>
      </w:r>
    </w:p>
    <w:p w14:paraId="531C0277" w14:textId="77777777" w:rsidR="00DF7A4D" w:rsidRPr="004D0DD7" w:rsidRDefault="004B2FEA">
      <w:pPr>
        <w:pStyle w:val="a9"/>
        <w:ind w:firstLineChars="400" w:firstLine="800"/>
        <w:rPr>
          <w:rFonts w:ascii="Times New Roman" w:eastAsia="楷体" w:hAnsi="Times New Roman" w:cs="Times New Roman"/>
        </w:rPr>
      </w:pPr>
      <w:r w:rsidRPr="004D0DD7">
        <w:rPr>
          <w:rFonts w:ascii="Times New Roman" w:eastAsia="楷体" w:hAnsi="Times New Roman" w:cs="Times New Roman"/>
        </w:rPr>
        <w:t>图</w:t>
      </w:r>
      <w:r w:rsidRPr="004D0DD7">
        <w:rPr>
          <w:rFonts w:ascii="Times New Roman" w:eastAsia="楷体" w:hAnsi="Times New Roman" w:cs="Times New Roman"/>
        </w:rPr>
        <w:t xml:space="preserve"> </w:t>
      </w:r>
      <w:r w:rsidR="006C20EF" w:rsidRPr="004D0DD7">
        <w:rPr>
          <w:rFonts w:ascii="Times New Roman" w:eastAsia="楷体" w:hAnsi="Times New Roman" w:cs="Times New Roman"/>
        </w:rPr>
        <w:t>3</w:t>
      </w:r>
      <w:r w:rsidRPr="004D0DD7">
        <w:rPr>
          <w:rFonts w:ascii="Times New Roman" w:eastAsia="楷体" w:hAnsi="Times New Roman" w:cs="Times New Roman"/>
        </w:rPr>
        <w:t xml:space="preserve"> </w:t>
      </w:r>
      <w:r w:rsidRPr="004D0DD7">
        <w:rPr>
          <w:rFonts w:ascii="Times New Roman" w:eastAsia="楷体" w:hAnsi="Times New Roman" w:cs="Times New Roman"/>
        </w:rPr>
        <w:t>北京感知日本上空</w:t>
      </w:r>
      <w:r w:rsidR="006C20EF" w:rsidRPr="004D0DD7">
        <w:rPr>
          <w:rFonts w:ascii="Times New Roman" w:eastAsia="楷体" w:hAnsi="Times New Roman" w:cs="Times New Roman"/>
        </w:rPr>
        <w:t>“</w:t>
      </w:r>
      <w:r w:rsidR="006C20EF" w:rsidRPr="004D0DD7">
        <w:rPr>
          <w:rFonts w:ascii="Times New Roman" w:eastAsia="楷体" w:hAnsi="Times New Roman" w:cs="Times New Roman"/>
        </w:rPr>
        <w:t>星链</w:t>
      </w:r>
      <w:r w:rsidR="006C20EF" w:rsidRPr="004D0DD7">
        <w:rPr>
          <w:rFonts w:ascii="Times New Roman" w:eastAsia="楷体" w:hAnsi="Times New Roman" w:cs="Times New Roman"/>
        </w:rPr>
        <w:t>”</w:t>
      </w:r>
      <w:r w:rsidR="006C20EF" w:rsidRPr="004D0DD7">
        <w:rPr>
          <w:rFonts w:ascii="Times New Roman" w:eastAsia="楷体" w:hAnsi="Times New Roman" w:cs="Times New Roman"/>
        </w:rPr>
        <w:t>的</w:t>
      </w:r>
      <w:r w:rsidR="006C20EF" w:rsidRPr="004D0DD7">
        <w:rPr>
          <w:rFonts w:ascii="Times New Roman" w:eastAsia="楷体" w:hAnsi="Times New Roman" w:cs="Times New Roman"/>
        </w:rPr>
        <w:t>TT&amp;C</w:t>
      </w:r>
      <w:r w:rsidRPr="004D0DD7">
        <w:rPr>
          <w:rFonts w:ascii="Times New Roman" w:eastAsia="楷体" w:hAnsi="Times New Roman" w:cs="Times New Roman"/>
        </w:rPr>
        <w:t>信号</w:t>
      </w:r>
    </w:p>
    <w:p w14:paraId="74976B2A" w14:textId="77777777" w:rsidR="00DF7A4D" w:rsidRPr="004D0DD7" w:rsidRDefault="004B2FEA" w:rsidP="006C20EF">
      <w:pPr>
        <w:snapToGrid w:val="0"/>
        <w:spacing w:line="440" w:lineRule="exact"/>
        <w:ind w:firstLineChars="198" w:firstLine="477"/>
        <w:rPr>
          <w:rFonts w:eastAsia="楷体"/>
          <w:b/>
          <w:sz w:val="24"/>
          <w:szCs w:val="24"/>
        </w:rPr>
      </w:pPr>
      <w:r w:rsidRPr="004D0DD7">
        <w:rPr>
          <w:rFonts w:eastAsia="楷体"/>
          <w:b/>
          <w:sz w:val="24"/>
          <w:szCs w:val="24"/>
        </w:rPr>
        <w:lastRenderedPageBreak/>
        <w:t>3</w:t>
      </w:r>
      <w:r w:rsidRPr="004D0DD7">
        <w:rPr>
          <w:rFonts w:eastAsia="楷体"/>
          <w:b/>
          <w:sz w:val="24"/>
          <w:szCs w:val="24"/>
        </w:rPr>
        <w:t>）</w:t>
      </w:r>
      <w:r w:rsidR="006C20EF" w:rsidRPr="004D0DD7">
        <w:rPr>
          <w:rFonts w:eastAsia="楷体"/>
          <w:b/>
          <w:sz w:val="24"/>
          <w:szCs w:val="24"/>
        </w:rPr>
        <w:t>银河航天团队</w:t>
      </w:r>
      <w:r w:rsidRPr="004D0DD7">
        <w:rPr>
          <w:rFonts w:eastAsia="楷体"/>
          <w:b/>
          <w:sz w:val="24"/>
          <w:szCs w:val="24"/>
        </w:rPr>
        <w:t>承担多项低轨卫星互联网兼容干扰分析项目，对低轨卫星互联网相关干扰有深刻理解</w:t>
      </w:r>
    </w:p>
    <w:p w14:paraId="6FF72596" w14:textId="77777777" w:rsidR="00DF7A4D" w:rsidRPr="004D0DD7" w:rsidRDefault="006C20EF" w:rsidP="006C20EF">
      <w:pPr>
        <w:snapToGrid w:val="0"/>
        <w:spacing w:line="440" w:lineRule="exact"/>
        <w:ind w:firstLineChars="200" w:firstLine="480"/>
        <w:rPr>
          <w:rFonts w:eastAsia="楷体"/>
          <w:sz w:val="24"/>
          <w:szCs w:val="24"/>
        </w:rPr>
      </w:pPr>
      <w:r w:rsidRPr="004D0DD7">
        <w:rPr>
          <w:rFonts w:eastAsia="楷体"/>
          <w:sz w:val="24"/>
          <w:szCs w:val="24"/>
        </w:rPr>
        <w:t>如表</w:t>
      </w:r>
      <w:r w:rsidRPr="004D0DD7">
        <w:rPr>
          <w:rFonts w:eastAsia="楷体"/>
          <w:sz w:val="24"/>
          <w:szCs w:val="24"/>
        </w:rPr>
        <w:t>1</w:t>
      </w:r>
      <w:r w:rsidRPr="004D0DD7">
        <w:rPr>
          <w:rFonts w:eastAsia="楷体"/>
          <w:sz w:val="24"/>
          <w:szCs w:val="24"/>
        </w:rPr>
        <w:t>所示，</w:t>
      </w:r>
      <w:r w:rsidR="004B2FEA" w:rsidRPr="004D0DD7">
        <w:rPr>
          <w:rFonts w:eastAsia="楷体"/>
          <w:sz w:val="24"/>
          <w:szCs w:val="24"/>
        </w:rPr>
        <w:t>银河航天团队完成了大量低轨卫星星座系统相关频率咨询、干扰仿真分析与软件定制化项目，在低轨卫星互联网星座间的干扰仿真方面有大量积累</w:t>
      </w:r>
      <w:r w:rsidR="00E51048" w:rsidRPr="004D0DD7">
        <w:rPr>
          <w:rFonts w:eastAsia="楷体"/>
          <w:sz w:val="24"/>
          <w:szCs w:val="24"/>
        </w:rPr>
        <w:t>。</w:t>
      </w:r>
    </w:p>
    <w:p w14:paraId="7769EB18" w14:textId="77777777" w:rsidR="00DF7A4D" w:rsidRPr="004D0DD7" w:rsidRDefault="004B2FEA" w:rsidP="006C20EF">
      <w:pPr>
        <w:snapToGrid w:val="0"/>
        <w:spacing w:line="440" w:lineRule="exact"/>
        <w:ind w:firstLineChars="200" w:firstLine="420"/>
        <w:jc w:val="center"/>
        <w:rPr>
          <w:rFonts w:eastAsia="楷体"/>
        </w:rPr>
      </w:pPr>
      <w:r w:rsidRPr="004D0DD7">
        <w:rPr>
          <w:rFonts w:eastAsia="楷体"/>
        </w:rPr>
        <w:t>表</w:t>
      </w:r>
      <w:r w:rsidRPr="004D0DD7">
        <w:rPr>
          <w:rFonts w:eastAsia="楷体"/>
        </w:rPr>
        <w:t xml:space="preserve"> </w:t>
      </w:r>
      <w:r w:rsidRPr="004D0DD7">
        <w:rPr>
          <w:rFonts w:eastAsia="楷体"/>
        </w:rPr>
        <w:fldChar w:fldCharType="begin"/>
      </w:r>
      <w:r w:rsidRPr="004D0DD7">
        <w:rPr>
          <w:rFonts w:eastAsia="楷体"/>
        </w:rPr>
        <w:instrText xml:space="preserve"> SEQ </w:instrText>
      </w:r>
      <w:r w:rsidRPr="004D0DD7">
        <w:rPr>
          <w:rFonts w:eastAsia="楷体"/>
        </w:rPr>
        <w:instrText>表</w:instrText>
      </w:r>
      <w:r w:rsidRPr="004D0DD7">
        <w:rPr>
          <w:rFonts w:eastAsia="楷体"/>
        </w:rPr>
        <w:instrText xml:space="preserve"> \* ARABIC </w:instrText>
      </w:r>
      <w:r w:rsidRPr="004D0DD7">
        <w:rPr>
          <w:rFonts w:eastAsia="楷体"/>
        </w:rPr>
        <w:fldChar w:fldCharType="separate"/>
      </w:r>
      <w:r w:rsidRPr="004D0DD7">
        <w:rPr>
          <w:rFonts w:eastAsia="楷体"/>
        </w:rPr>
        <w:t>1</w:t>
      </w:r>
      <w:r w:rsidRPr="004D0DD7">
        <w:rPr>
          <w:rFonts w:eastAsia="楷体"/>
        </w:rPr>
        <w:fldChar w:fldCharType="end"/>
      </w:r>
      <w:r w:rsidRPr="004D0DD7">
        <w:rPr>
          <w:rFonts w:eastAsia="楷体"/>
        </w:rPr>
        <w:t>低轨卫星互联网干扰相关研究领域业绩</w:t>
      </w:r>
    </w:p>
    <w:tbl>
      <w:tblPr>
        <w:tblStyle w:val="14"/>
        <w:tblW w:w="5000" w:type="pct"/>
        <w:jc w:val="center"/>
        <w:tblLayout w:type="fixed"/>
        <w:tblLook w:val="04A0" w:firstRow="1" w:lastRow="0" w:firstColumn="1" w:lastColumn="0" w:noHBand="0" w:noVBand="1"/>
      </w:tblPr>
      <w:tblGrid>
        <w:gridCol w:w="2389"/>
        <w:gridCol w:w="2042"/>
        <w:gridCol w:w="1883"/>
        <w:gridCol w:w="2180"/>
      </w:tblGrid>
      <w:tr w:rsidR="00DF7A4D" w:rsidRPr="004D0DD7" w14:paraId="5F38F11D" w14:textId="77777777">
        <w:trPr>
          <w:trHeight w:val="908"/>
          <w:tblHeader/>
          <w:jc w:val="center"/>
        </w:trPr>
        <w:tc>
          <w:tcPr>
            <w:tcW w:w="2454" w:type="dxa"/>
            <w:vAlign w:val="center"/>
          </w:tcPr>
          <w:p w14:paraId="356CDE72" w14:textId="77777777" w:rsidR="00DF7A4D" w:rsidRPr="004D0DD7" w:rsidRDefault="004B2FEA">
            <w:pPr>
              <w:rPr>
                <w:rFonts w:eastAsia="楷体"/>
              </w:rPr>
            </w:pPr>
            <w:r w:rsidRPr="004D0DD7">
              <w:rPr>
                <w:rFonts w:eastAsia="楷体"/>
              </w:rPr>
              <w:t>合同名称</w:t>
            </w:r>
          </w:p>
        </w:tc>
        <w:tc>
          <w:tcPr>
            <w:tcW w:w="2096" w:type="dxa"/>
            <w:vAlign w:val="center"/>
          </w:tcPr>
          <w:p w14:paraId="2C9E9674" w14:textId="77777777" w:rsidR="00DF7A4D" w:rsidRPr="004D0DD7" w:rsidRDefault="004B2FEA">
            <w:pPr>
              <w:rPr>
                <w:rFonts w:eastAsia="楷体"/>
              </w:rPr>
            </w:pPr>
            <w:r w:rsidRPr="004D0DD7">
              <w:rPr>
                <w:rFonts w:eastAsia="楷体"/>
              </w:rPr>
              <w:t>工作内容</w:t>
            </w:r>
          </w:p>
        </w:tc>
        <w:tc>
          <w:tcPr>
            <w:tcW w:w="1932" w:type="dxa"/>
            <w:vAlign w:val="center"/>
          </w:tcPr>
          <w:p w14:paraId="5AFEAE37" w14:textId="77777777" w:rsidR="00DF7A4D" w:rsidRPr="004D0DD7" w:rsidRDefault="004B2FEA">
            <w:pPr>
              <w:rPr>
                <w:rFonts w:eastAsia="楷体"/>
              </w:rPr>
            </w:pPr>
            <w:r w:rsidRPr="004D0DD7">
              <w:rPr>
                <w:rFonts w:eastAsia="楷体"/>
              </w:rPr>
              <w:t>客户</w:t>
            </w:r>
          </w:p>
        </w:tc>
        <w:tc>
          <w:tcPr>
            <w:tcW w:w="2238" w:type="dxa"/>
            <w:vAlign w:val="center"/>
          </w:tcPr>
          <w:p w14:paraId="776E5828" w14:textId="77777777" w:rsidR="00DF7A4D" w:rsidRPr="004D0DD7" w:rsidRDefault="004B2FEA">
            <w:pPr>
              <w:rPr>
                <w:rFonts w:eastAsia="楷体"/>
              </w:rPr>
            </w:pPr>
            <w:r w:rsidRPr="004D0DD7">
              <w:rPr>
                <w:rFonts w:eastAsia="楷体"/>
              </w:rPr>
              <w:t>合同金额（元）</w:t>
            </w:r>
          </w:p>
        </w:tc>
      </w:tr>
      <w:tr w:rsidR="00DF7A4D" w:rsidRPr="004D0DD7" w14:paraId="141CD712" w14:textId="77777777">
        <w:trPr>
          <w:trHeight w:val="1157"/>
          <w:jc w:val="center"/>
        </w:trPr>
        <w:tc>
          <w:tcPr>
            <w:tcW w:w="2454" w:type="dxa"/>
            <w:vAlign w:val="center"/>
          </w:tcPr>
          <w:p w14:paraId="2686C5AC" w14:textId="77777777" w:rsidR="00DF7A4D" w:rsidRPr="004D0DD7" w:rsidRDefault="004B2FEA">
            <w:pPr>
              <w:rPr>
                <w:rFonts w:eastAsia="楷体"/>
              </w:rPr>
            </w:pPr>
            <w:r w:rsidRPr="004D0DD7">
              <w:rPr>
                <w:rFonts w:eastAsia="楷体"/>
              </w:rPr>
              <w:t>NGSO</w:t>
            </w:r>
            <w:r w:rsidRPr="004D0DD7">
              <w:rPr>
                <w:rFonts w:eastAsia="楷体"/>
              </w:rPr>
              <w:t>星座与</w:t>
            </w:r>
            <w:r w:rsidRPr="004D0DD7">
              <w:rPr>
                <w:rFonts w:eastAsia="楷体"/>
              </w:rPr>
              <w:t>GSO</w:t>
            </w:r>
            <w:r w:rsidRPr="004D0DD7">
              <w:rPr>
                <w:rFonts w:eastAsia="楷体"/>
              </w:rPr>
              <w:t>卫星</w:t>
            </w:r>
            <w:r w:rsidRPr="004D0DD7">
              <w:rPr>
                <w:rFonts w:eastAsia="楷体"/>
              </w:rPr>
              <w:t xml:space="preserve"> </w:t>
            </w:r>
            <w:r w:rsidR="00E51048" w:rsidRPr="004D0DD7">
              <w:rPr>
                <w:rFonts w:eastAsia="楷体"/>
              </w:rPr>
              <w:t>兼容性分析理论研究</w:t>
            </w:r>
          </w:p>
        </w:tc>
        <w:tc>
          <w:tcPr>
            <w:tcW w:w="2096" w:type="dxa"/>
            <w:vAlign w:val="center"/>
          </w:tcPr>
          <w:p w14:paraId="1B5A0CB0" w14:textId="77777777" w:rsidR="00DF7A4D" w:rsidRPr="004D0DD7" w:rsidRDefault="004B2FEA">
            <w:pPr>
              <w:rPr>
                <w:rFonts w:eastAsia="楷体"/>
              </w:rPr>
            </w:pPr>
            <w:r w:rsidRPr="004D0DD7">
              <w:rPr>
                <w:rFonts w:eastAsia="楷体"/>
              </w:rPr>
              <w:t>NGSO</w:t>
            </w:r>
            <w:r w:rsidRPr="004D0DD7">
              <w:rPr>
                <w:rFonts w:eastAsia="楷体"/>
              </w:rPr>
              <w:t>与</w:t>
            </w:r>
            <w:r w:rsidRPr="004D0DD7">
              <w:rPr>
                <w:rFonts w:eastAsia="楷体"/>
              </w:rPr>
              <w:t>GSO</w:t>
            </w:r>
            <w:r w:rsidRPr="004D0DD7">
              <w:rPr>
                <w:rFonts w:eastAsia="楷体"/>
              </w:rPr>
              <w:t>兼容分析，以及干扰规避策略研究</w:t>
            </w:r>
          </w:p>
        </w:tc>
        <w:tc>
          <w:tcPr>
            <w:tcW w:w="1932" w:type="dxa"/>
            <w:vAlign w:val="center"/>
          </w:tcPr>
          <w:p w14:paraId="68A56E10" w14:textId="77777777" w:rsidR="00DF7A4D" w:rsidRPr="004D0DD7" w:rsidRDefault="004B2FEA">
            <w:pPr>
              <w:rPr>
                <w:rFonts w:eastAsia="楷体"/>
              </w:rPr>
            </w:pPr>
            <w:r w:rsidRPr="004D0DD7">
              <w:rPr>
                <w:rFonts w:eastAsia="楷体"/>
              </w:rPr>
              <w:t>中国星网网络系统研究院有限公司</w:t>
            </w:r>
          </w:p>
        </w:tc>
        <w:tc>
          <w:tcPr>
            <w:tcW w:w="2238" w:type="dxa"/>
            <w:vAlign w:val="center"/>
          </w:tcPr>
          <w:p w14:paraId="2D7C4982" w14:textId="77777777" w:rsidR="00DF7A4D" w:rsidRPr="004D0DD7" w:rsidRDefault="004B2FEA">
            <w:pPr>
              <w:rPr>
                <w:rFonts w:eastAsia="楷体"/>
              </w:rPr>
            </w:pPr>
            <w:r w:rsidRPr="004D0DD7">
              <w:rPr>
                <w:rFonts w:eastAsia="楷体"/>
              </w:rPr>
              <w:t>450,000.00</w:t>
            </w:r>
          </w:p>
        </w:tc>
      </w:tr>
      <w:tr w:rsidR="00DF7A4D" w:rsidRPr="004D0DD7" w14:paraId="64C9DE7C" w14:textId="77777777">
        <w:trPr>
          <w:trHeight w:val="1222"/>
          <w:jc w:val="center"/>
        </w:trPr>
        <w:tc>
          <w:tcPr>
            <w:tcW w:w="2454" w:type="dxa"/>
            <w:vAlign w:val="center"/>
          </w:tcPr>
          <w:p w14:paraId="31739506" w14:textId="77777777" w:rsidR="00DF7A4D" w:rsidRPr="004D0DD7" w:rsidRDefault="004B2FEA">
            <w:pPr>
              <w:rPr>
                <w:rFonts w:eastAsia="楷体"/>
              </w:rPr>
            </w:pPr>
            <w:r w:rsidRPr="004D0DD7">
              <w:rPr>
                <w:rFonts w:eastAsia="楷体"/>
              </w:rPr>
              <w:t>NGSO</w:t>
            </w:r>
            <w:r w:rsidR="00E51048" w:rsidRPr="004D0DD7">
              <w:rPr>
                <w:rFonts w:eastAsia="楷体"/>
              </w:rPr>
              <w:t>星座系统间兼容性分析及干扰规避理论研究</w:t>
            </w:r>
          </w:p>
        </w:tc>
        <w:tc>
          <w:tcPr>
            <w:tcW w:w="2096" w:type="dxa"/>
            <w:vAlign w:val="center"/>
          </w:tcPr>
          <w:p w14:paraId="3A28C598" w14:textId="77777777" w:rsidR="00DF7A4D" w:rsidRPr="004D0DD7" w:rsidRDefault="004B2FEA">
            <w:pPr>
              <w:rPr>
                <w:rFonts w:eastAsia="楷体"/>
              </w:rPr>
            </w:pPr>
            <w:r w:rsidRPr="004D0DD7">
              <w:rPr>
                <w:rFonts w:eastAsia="楷体"/>
              </w:rPr>
              <w:t>NGSO</w:t>
            </w:r>
            <w:r w:rsidRPr="004D0DD7">
              <w:rPr>
                <w:rFonts w:eastAsia="楷体"/>
              </w:rPr>
              <w:t>系统间兼容分析，以及干扰规避策略研究</w:t>
            </w:r>
          </w:p>
        </w:tc>
        <w:tc>
          <w:tcPr>
            <w:tcW w:w="1932" w:type="dxa"/>
            <w:vAlign w:val="center"/>
          </w:tcPr>
          <w:p w14:paraId="49313DD2" w14:textId="77777777" w:rsidR="00DF7A4D" w:rsidRPr="004D0DD7" w:rsidRDefault="004B2FEA">
            <w:pPr>
              <w:rPr>
                <w:rFonts w:eastAsia="楷体"/>
              </w:rPr>
            </w:pPr>
            <w:r w:rsidRPr="004D0DD7">
              <w:rPr>
                <w:rFonts w:eastAsia="楷体"/>
              </w:rPr>
              <w:t>中国星网网络系统研究院有限公司</w:t>
            </w:r>
          </w:p>
        </w:tc>
        <w:tc>
          <w:tcPr>
            <w:tcW w:w="2238" w:type="dxa"/>
            <w:vAlign w:val="center"/>
          </w:tcPr>
          <w:p w14:paraId="011D86D2" w14:textId="77777777" w:rsidR="00DF7A4D" w:rsidRPr="004D0DD7" w:rsidRDefault="004B2FEA">
            <w:pPr>
              <w:rPr>
                <w:rFonts w:eastAsia="楷体"/>
              </w:rPr>
            </w:pPr>
            <w:r w:rsidRPr="004D0DD7">
              <w:rPr>
                <w:rFonts w:eastAsia="楷体"/>
              </w:rPr>
              <w:t>300,000.00</w:t>
            </w:r>
          </w:p>
        </w:tc>
      </w:tr>
      <w:tr w:rsidR="00DF7A4D" w:rsidRPr="004D0DD7" w14:paraId="7924E5A9" w14:textId="77777777">
        <w:trPr>
          <w:trHeight w:val="1362"/>
          <w:jc w:val="center"/>
        </w:trPr>
        <w:tc>
          <w:tcPr>
            <w:tcW w:w="2454" w:type="dxa"/>
            <w:vAlign w:val="center"/>
          </w:tcPr>
          <w:p w14:paraId="2F691DBB" w14:textId="77777777" w:rsidR="00DF7A4D" w:rsidRPr="004D0DD7" w:rsidRDefault="004B2FEA">
            <w:pPr>
              <w:rPr>
                <w:rFonts w:eastAsia="楷体"/>
              </w:rPr>
            </w:pPr>
            <w:r w:rsidRPr="004D0DD7">
              <w:rPr>
                <w:rFonts w:eastAsia="楷体"/>
              </w:rPr>
              <w:t>NGSO</w:t>
            </w:r>
            <w:r w:rsidRPr="004D0DD7">
              <w:rPr>
                <w:rFonts w:eastAsia="楷体"/>
              </w:rPr>
              <w:t>星座与地面通信系统兼容性分析及干扰规避理论研究</w:t>
            </w:r>
          </w:p>
        </w:tc>
        <w:tc>
          <w:tcPr>
            <w:tcW w:w="2096" w:type="dxa"/>
            <w:vAlign w:val="center"/>
          </w:tcPr>
          <w:p w14:paraId="6EA65656" w14:textId="77777777" w:rsidR="00DF7A4D" w:rsidRPr="004D0DD7" w:rsidRDefault="004B2FEA">
            <w:pPr>
              <w:rPr>
                <w:rFonts w:eastAsia="楷体"/>
              </w:rPr>
            </w:pPr>
            <w:r w:rsidRPr="004D0DD7">
              <w:rPr>
                <w:rFonts w:eastAsia="楷体"/>
              </w:rPr>
              <w:t>NGSO</w:t>
            </w:r>
            <w:r w:rsidRPr="004D0DD7">
              <w:rPr>
                <w:rFonts w:eastAsia="楷体"/>
              </w:rPr>
              <w:t>与地面通信系统间兼容分析，以及干扰规避策略研究</w:t>
            </w:r>
          </w:p>
        </w:tc>
        <w:tc>
          <w:tcPr>
            <w:tcW w:w="1932" w:type="dxa"/>
            <w:vAlign w:val="center"/>
          </w:tcPr>
          <w:p w14:paraId="7E4B256A" w14:textId="77777777" w:rsidR="00DF7A4D" w:rsidRPr="004D0DD7" w:rsidRDefault="004B2FEA">
            <w:pPr>
              <w:rPr>
                <w:rFonts w:eastAsia="楷体"/>
              </w:rPr>
            </w:pPr>
            <w:r w:rsidRPr="004D0DD7">
              <w:rPr>
                <w:rFonts w:eastAsia="楷体"/>
              </w:rPr>
              <w:t>中国星网网络系统研究院有限公司</w:t>
            </w:r>
          </w:p>
        </w:tc>
        <w:tc>
          <w:tcPr>
            <w:tcW w:w="2238" w:type="dxa"/>
            <w:vAlign w:val="center"/>
          </w:tcPr>
          <w:p w14:paraId="23E73D3C" w14:textId="77777777" w:rsidR="00DF7A4D" w:rsidRPr="004D0DD7" w:rsidRDefault="004B2FEA">
            <w:pPr>
              <w:rPr>
                <w:rFonts w:eastAsia="楷体"/>
              </w:rPr>
            </w:pPr>
            <w:r w:rsidRPr="004D0DD7">
              <w:rPr>
                <w:rFonts w:eastAsia="楷体"/>
              </w:rPr>
              <w:t>300,000.00</w:t>
            </w:r>
          </w:p>
        </w:tc>
      </w:tr>
    </w:tbl>
    <w:p w14:paraId="178B6D72" w14:textId="77777777" w:rsidR="00DF7A4D" w:rsidRPr="004D0DD7" w:rsidRDefault="004B2FEA" w:rsidP="006C20EF">
      <w:pPr>
        <w:snapToGrid w:val="0"/>
        <w:spacing w:line="440" w:lineRule="exact"/>
        <w:ind w:firstLineChars="200" w:firstLine="480"/>
        <w:rPr>
          <w:rFonts w:eastAsia="楷体"/>
        </w:rPr>
      </w:pPr>
      <w:r w:rsidRPr="004D0DD7">
        <w:rPr>
          <w:rFonts w:eastAsia="楷体"/>
          <w:sz w:val="24"/>
          <w:szCs w:val="24"/>
        </w:rPr>
        <w:t>银河航天团队研发了</w:t>
      </w:r>
      <w:proofErr w:type="spellStart"/>
      <w:r w:rsidRPr="004D0DD7">
        <w:rPr>
          <w:rFonts w:eastAsia="楷体"/>
          <w:sz w:val="24"/>
          <w:szCs w:val="24"/>
        </w:rPr>
        <w:t>GalaxySim</w:t>
      </w:r>
      <w:proofErr w:type="spellEnd"/>
      <w:r w:rsidRPr="004D0DD7">
        <w:rPr>
          <w:rFonts w:eastAsia="楷体"/>
          <w:sz w:val="24"/>
          <w:szCs w:val="24"/>
        </w:rPr>
        <w:t>仿真软件，可对低轨卫星互联网星座间的干扰进行仿真，相关软件著作如</w:t>
      </w:r>
      <w:r w:rsidR="004C47D8" w:rsidRPr="004D0DD7">
        <w:rPr>
          <w:rFonts w:eastAsia="楷体"/>
          <w:sz w:val="24"/>
          <w:szCs w:val="24"/>
        </w:rPr>
        <w:t>图</w:t>
      </w:r>
      <w:r w:rsidR="004C47D8" w:rsidRPr="004D0DD7">
        <w:rPr>
          <w:rFonts w:eastAsia="楷体"/>
          <w:sz w:val="24"/>
          <w:szCs w:val="24"/>
        </w:rPr>
        <w:t>4</w:t>
      </w:r>
      <w:r w:rsidR="004C47D8" w:rsidRPr="004D0DD7">
        <w:rPr>
          <w:rFonts w:eastAsia="楷体"/>
          <w:sz w:val="24"/>
          <w:szCs w:val="24"/>
        </w:rPr>
        <w:t>所示。</w:t>
      </w:r>
      <w:r w:rsidR="006C20EF" w:rsidRPr="004D0DD7">
        <w:rPr>
          <w:rFonts w:eastAsia="楷体"/>
        </w:rPr>
        <w:t xml:space="preserve"> </w:t>
      </w:r>
    </w:p>
    <w:p w14:paraId="5AF27B5D" w14:textId="77777777" w:rsidR="00DF7A4D" w:rsidRPr="004D0DD7" w:rsidRDefault="004B2FEA" w:rsidP="004C47D8">
      <w:pPr>
        <w:jc w:val="center"/>
        <w:rPr>
          <w:rFonts w:eastAsia="楷体"/>
        </w:rPr>
      </w:pPr>
      <w:r w:rsidRPr="004D0DD7">
        <w:rPr>
          <w:rFonts w:eastAsia="楷体"/>
          <w:noProof/>
        </w:rPr>
        <w:drawing>
          <wp:inline distT="0" distB="0" distL="0" distR="0" wp14:anchorId="4DF577C3" wp14:editId="5D004848">
            <wp:extent cx="1742495" cy="2420132"/>
            <wp:effectExtent l="19050" t="19050" r="10160" b="18415"/>
            <wp:docPr id="172045" name="图片 17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5" name="图片 17204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762504" cy="2447923"/>
                    </a:xfrm>
                    <a:prstGeom prst="rect">
                      <a:avLst/>
                    </a:prstGeom>
                    <a:noFill/>
                    <a:ln>
                      <a:solidFill>
                        <a:schemeClr val="tx1"/>
                      </a:solidFill>
                      <a:prstDash val="solid"/>
                    </a:ln>
                  </pic:spPr>
                </pic:pic>
              </a:graphicData>
            </a:graphic>
          </wp:inline>
        </w:drawing>
      </w:r>
      <w:r w:rsidR="00186906" w:rsidRPr="004D0DD7">
        <w:rPr>
          <w:rFonts w:eastAsia="楷体"/>
          <w:noProof/>
        </w:rPr>
        <w:drawing>
          <wp:inline distT="0" distB="0" distL="0" distR="0" wp14:anchorId="6EE1E731" wp14:editId="6B6F385C">
            <wp:extent cx="1793495" cy="2416810"/>
            <wp:effectExtent l="19050" t="19050" r="16510" b="215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referRelativeResize="0">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1834999" cy="2472738"/>
                    </a:xfrm>
                    <a:prstGeom prst="rect">
                      <a:avLst/>
                    </a:prstGeom>
                    <a:noFill/>
                    <a:ln>
                      <a:solidFill>
                        <a:schemeClr val="tx1"/>
                      </a:solidFill>
                      <a:prstDash val="solid"/>
                    </a:ln>
                  </pic:spPr>
                </pic:pic>
              </a:graphicData>
            </a:graphic>
          </wp:inline>
        </w:drawing>
      </w:r>
      <w:r w:rsidR="00186906" w:rsidRPr="004D0DD7">
        <w:rPr>
          <w:rFonts w:eastAsia="楷体"/>
          <w:noProof/>
        </w:rPr>
        <w:drawing>
          <wp:inline distT="0" distB="0" distL="0" distR="0" wp14:anchorId="24D2217A" wp14:editId="2C5B0922">
            <wp:extent cx="1739115" cy="2415439"/>
            <wp:effectExtent l="19050" t="19050" r="13970"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referRelativeResize="0">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1760235" cy="2444772"/>
                    </a:xfrm>
                    <a:prstGeom prst="rect">
                      <a:avLst/>
                    </a:prstGeom>
                    <a:noFill/>
                    <a:ln>
                      <a:solidFill>
                        <a:schemeClr val="tx1"/>
                      </a:solidFill>
                      <a:prstDash val="solid"/>
                    </a:ln>
                  </pic:spPr>
                </pic:pic>
              </a:graphicData>
            </a:graphic>
          </wp:inline>
        </w:drawing>
      </w:r>
      <w:r w:rsidRPr="004D0DD7">
        <w:rPr>
          <w:rFonts w:eastAsia="楷体"/>
          <w:noProof/>
        </w:rPr>
        <w:lastRenderedPageBreak/>
        <w:drawing>
          <wp:inline distT="0" distB="0" distL="0" distR="0" wp14:anchorId="3B7A1F97" wp14:editId="571AAD36">
            <wp:extent cx="1764616" cy="2450857"/>
            <wp:effectExtent l="19050" t="19050" r="26670" b="260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referRelativeResize="0">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1785413" cy="2479742"/>
                    </a:xfrm>
                    <a:prstGeom prst="rect">
                      <a:avLst/>
                    </a:prstGeom>
                    <a:noFill/>
                    <a:ln>
                      <a:solidFill>
                        <a:schemeClr val="tx1"/>
                      </a:solidFill>
                      <a:prstDash val="solid"/>
                    </a:ln>
                  </pic:spPr>
                </pic:pic>
              </a:graphicData>
            </a:graphic>
          </wp:inline>
        </w:drawing>
      </w:r>
      <w:r w:rsidRPr="004D0DD7">
        <w:rPr>
          <w:rFonts w:eastAsia="楷体"/>
          <w:noProof/>
        </w:rPr>
        <w:drawing>
          <wp:inline distT="0" distB="0" distL="0" distR="0" wp14:anchorId="3573C3CA" wp14:editId="352AE7B0">
            <wp:extent cx="1772279" cy="2461500"/>
            <wp:effectExtent l="19050" t="19050" r="1905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referRelativeResize="0">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783467" cy="2477039"/>
                    </a:xfrm>
                    <a:prstGeom prst="rect">
                      <a:avLst/>
                    </a:prstGeom>
                    <a:noFill/>
                    <a:ln>
                      <a:solidFill>
                        <a:schemeClr val="tx1"/>
                      </a:solidFill>
                      <a:prstDash val="solid"/>
                    </a:ln>
                  </pic:spPr>
                </pic:pic>
              </a:graphicData>
            </a:graphic>
          </wp:inline>
        </w:drawing>
      </w:r>
    </w:p>
    <w:p w14:paraId="23738D88" w14:textId="77777777" w:rsidR="00DF7A4D" w:rsidRPr="004D0DD7" w:rsidRDefault="004B2FEA">
      <w:pPr>
        <w:pStyle w:val="a9"/>
        <w:rPr>
          <w:rFonts w:ascii="Times New Roman" w:eastAsia="楷体" w:hAnsi="Times New Roman" w:cs="Times New Roman"/>
        </w:rPr>
      </w:pPr>
      <w:r w:rsidRPr="004D0DD7">
        <w:rPr>
          <w:rFonts w:ascii="Times New Roman" w:eastAsia="楷体" w:hAnsi="Times New Roman" w:cs="Times New Roman"/>
        </w:rPr>
        <w:t>图</w:t>
      </w:r>
      <w:r w:rsidRPr="004D0DD7">
        <w:rPr>
          <w:rFonts w:ascii="Times New Roman" w:eastAsia="楷体" w:hAnsi="Times New Roman" w:cs="Times New Roman"/>
        </w:rPr>
        <w:t xml:space="preserve"> </w:t>
      </w:r>
      <w:r w:rsidR="004C47D8" w:rsidRPr="004D0DD7">
        <w:rPr>
          <w:rFonts w:ascii="Times New Roman" w:eastAsia="楷体" w:hAnsi="Times New Roman" w:cs="Times New Roman"/>
        </w:rPr>
        <w:t>4</w:t>
      </w:r>
      <w:r w:rsidRPr="004D0DD7">
        <w:rPr>
          <w:rFonts w:ascii="Times New Roman" w:eastAsia="楷体" w:hAnsi="Times New Roman" w:cs="Times New Roman"/>
        </w:rPr>
        <w:t xml:space="preserve"> NGSO</w:t>
      </w:r>
      <w:r w:rsidRPr="004D0DD7">
        <w:rPr>
          <w:rFonts w:ascii="Times New Roman" w:eastAsia="楷体" w:hAnsi="Times New Roman" w:cs="Times New Roman"/>
        </w:rPr>
        <w:t>系统仿真</w:t>
      </w:r>
      <w:r w:rsidR="004C47D8" w:rsidRPr="004D0DD7">
        <w:rPr>
          <w:rFonts w:ascii="Times New Roman" w:eastAsia="楷体" w:hAnsi="Times New Roman" w:cs="Times New Roman"/>
        </w:rPr>
        <w:t>软件相关著作权登记证书</w:t>
      </w:r>
    </w:p>
    <w:p w14:paraId="23095FB8" w14:textId="77777777" w:rsidR="00DF7A4D" w:rsidRPr="004D0DD7" w:rsidRDefault="00DF7A4D">
      <w:pPr>
        <w:snapToGrid w:val="0"/>
        <w:spacing w:line="440" w:lineRule="exact"/>
        <w:ind w:firstLineChars="196" w:firstLine="470"/>
        <w:rPr>
          <w:rFonts w:eastAsia="楷体"/>
          <w:sz w:val="24"/>
          <w:szCs w:val="24"/>
        </w:rPr>
      </w:pPr>
    </w:p>
    <w:p w14:paraId="39A9C9FF" w14:textId="77777777" w:rsidR="003D1278" w:rsidRPr="004D0DD7" w:rsidRDefault="003D1278" w:rsidP="003D1278">
      <w:pPr>
        <w:snapToGrid w:val="0"/>
        <w:spacing w:line="440" w:lineRule="exact"/>
        <w:ind w:firstLine="570"/>
        <w:rPr>
          <w:rFonts w:eastAsia="楷体"/>
          <w:color w:val="0070C0"/>
          <w:sz w:val="28"/>
          <w:szCs w:val="28"/>
        </w:rPr>
      </w:pPr>
      <w:r w:rsidRPr="004D0DD7">
        <w:rPr>
          <w:rFonts w:eastAsia="楷体"/>
          <w:color w:val="0070C0"/>
          <w:sz w:val="28"/>
          <w:szCs w:val="28"/>
        </w:rPr>
        <w:t>2</w:t>
      </w:r>
      <w:r w:rsidRPr="004D0DD7">
        <w:rPr>
          <w:rFonts w:eastAsia="楷体"/>
          <w:color w:val="0070C0"/>
          <w:sz w:val="28"/>
          <w:szCs w:val="28"/>
        </w:rPr>
        <w:t>．</w:t>
      </w:r>
      <w:r w:rsidRPr="004D0DD7">
        <w:rPr>
          <w:rFonts w:eastAsia="楷体"/>
          <w:b/>
          <w:bCs/>
          <w:color w:val="0070C0"/>
          <w:sz w:val="28"/>
          <w:szCs w:val="28"/>
        </w:rPr>
        <w:t>工作条件</w:t>
      </w:r>
      <w:r w:rsidRPr="004D0DD7">
        <w:rPr>
          <w:rFonts w:eastAsia="楷体"/>
          <w:color w:val="0070C0"/>
          <w:sz w:val="28"/>
          <w:szCs w:val="28"/>
        </w:rPr>
        <w:t>（包括已具备的实验条件，尚缺少的实验条件和</w:t>
      </w:r>
      <w:proofErr w:type="gramStart"/>
      <w:r w:rsidRPr="004D0DD7">
        <w:rPr>
          <w:rFonts w:eastAsia="楷体"/>
          <w:color w:val="0070C0"/>
          <w:sz w:val="28"/>
          <w:szCs w:val="28"/>
        </w:rPr>
        <w:t>拟解决</w:t>
      </w:r>
      <w:proofErr w:type="gramEnd"/>
      <w:r w:rsidRPr="004D0DD7">
        <w:rPr>
          <w:rFonts w:eastAsia="楷体"/>
          <w:color w:val="0070C0"/>
          <w:sz w:val="28"/>
          <w:szCs w:val="28"/>
        </w:rPr>
        <w:t>的途径，包括利用国家实验室、国家重点实验室和部门重点实验室等研究基地的计划与落实情况）；</w:t>
      </w:r>
    </w:p>
    <w:p w14:paraId="41B6FF4C" w14:textId="77777777" w:rsidR="008F0172" w:rsidRPr="004D0DD7" w:rsidRDefault="008F0172" w:rsidP="008F0172">
      <w:pPr>
        <w:snapToGrid w:val="0"/>
        <w:spacing w:line="440" w:lineRule="exact"/>
        <w:ind w:firstLineChars="200" w:firstLine="482"/>
        <w:rPr>
          <w:rFonts w:eastAsia="楷体"/>
          <w:b/>
          <w:sz w:val="24"/>
          <w:szCs w:val="24"/>
        </w:rPr>
      </w:pPr>
      <w:r w:rsidRPr="004D0DD7">
        <w:rPr>
          <w:rFonts w:eastAsia="楷体"/>
          <w:b/>
          <w:sz w:val="24"/>
          <w:szCs w:val="24"/>
        </w:rPr>
        <w:t>(1)</w:t>
      </w:r>
      <w:r w:rsidRPr="004D0DD7">
        <w:rPr>
          <w:rFonts w:eastAsia="楷体"/>
          <w:b/>
          <w:sz w:val="24"/>
          <w:szCs w:val="24"/>
        </w:rPr>
        <w:tab/>
      </w:r>
      <w:r w:rsidRPr="004D0DD7">
        <w:rPr>
          <w:rFonts w:eastAsia="楷体"/>
          <w:b/>
          <w:sz w:val="24"/>
          <w:szCs w:val="24"/>
        </w:rPr>
        <w:t>深圳大学工作条件</w:t>
      </w:r>
    </w:p>
    <w:p w14:paraId="246CE146" w14:textId="77777777" w:rsidR="003D1278" w:rsidRPr="004D0DD7" w:rsidRDefault="003D1278" w:rsidP="008F0172">
      <w:pPr>
        <w:snapToGrid w:val="0"/>
        <w:spacing w:line="440" w:lineRule="exact"/>
        <w:ind w:firstLineChars="200" w:firstLine="480"/>
        <w:rPr>
          <w:rFonts w:eastAsia="楷体"/>
          <w:sz w:val="24"/>
          <w:szCs w:val="24"/>
        </w:rPr>
      </w:pPr>
      <w:r w:rsidRPr="004D0DD7">
        <w:rPr>
          <w:rFonts w:eastAsia="楷体"/>
          <w:sz w:val="24"/>
          <w:szCs w:val="24"/>
        </w:rPr>
        <w:t>申请人所在的</w:t>
      </w:r>
      <w:r w:rsidR="008F0172" w:rsidRPr="004D0DD7">
        <w:rPr>
          <w:rFonts w:eastAsia="楷体"/>
          <w:sz w:val="24"/>
          <w:szCs w:val="24"/>
        </w:rPr>
        <w:t>深圳大学</w:t>
      </w:r>
      <w:r w:rsidRPr="004D0DD7">
        <w:rPr>
          <w:rFonts w:eastAsia="楷体"/>
          <w:sz w:val="24"/>
          <w:szCs w:val="24"/>
        </w:rPr>
        <w:t>电子与信息工程学院，拥有</w:t>
      </w:r>
      <w:r w:rsidRPr="004D0DD7">
        <w:rPr>
          <w:rFonts w:eastAsia="楷体"/>
          <w:sz w:val="24"/>
          <w:szCs w:val="24"/>
        </w:rPr>
        <w:t>“</w:t>
      </w:r>
      <w:r w:rsidRPr="004D0DD7">
        <w:rPr>
          <w:rFonts w:eastAsia="楷体"/>
          <w:sz w:val="24"/>
          <w:szCs w:val="24"/>
        </w:rPr>
        <w:t>信息与通信工程</w:t>
      </w:r>
      <w:r w:rsidRPr="004D0DD7">
        <w:rPr>
          <w:rFonts w:eastAsia="楷体"/>
          <w:sz w:val="24"/>
          <w:szCs w:val="24"/>
        </w:rPr>
        <w:t>”</w:t>
      </w:r>
      <w:r w:rsidRPr="004D0DD7">
        <w:rPr>
          <w:rFonts w:eastAsia="楷体"/>
          <w:sz w:val="24"/>
          <w:szCs w:val="24"/>
        </w:rPr>
        <w:t>广东省重点学科（攀峰学科）、广东省智能信息处理重点实验室、</w:t>
      </w:r>
      <w:r w:rsidRPr="004D0DD7">
        <w:rPr>
          <w:rFonts w:eastAsia="楷体"/>
          <w:sz w:val="24"/>
          <w:szCs w:val="24"/>
        </w:rPr>
        <w:t>ATR</w:t>
      </w:r>
      <w:r w:rsidRPr="004D0DD7">
        <w:rPr>
          <w:rFonts w:eastAsia="楷体"/>
          <w:sz w:val="24"/>
          <w:szCs w:val="24"/>
        </w:rPr>
        <w:t>国防科技重点实验室分室、</w:t>
      </w:r>
      <w:r w:rsidR="00E51048" w:rsidRPr="004D0DD7">
        <w:rPr>
          <w:rFonts w:eastAsia="楷体"/>
          <w:sz w:val="24"/>
          <w:szCs w:val="24"/>
        </w:rPr>
        <w:t>广东省数字创意技术工程实验室、</w:t>
      </w:r>
      <w:r w:rsidRPr="004D0DD7">
        <w:rPr>
          <w:rFonts w:eastAsia="楷体"/>
          <w:sz w:val="24"/>
          <w:szCs w:val="24"/>
        </w:rPr>
        <w:t>广东省移动终端微波毫米波天线工程技术研究中心、广东省</w:t>
      </w:r>
      <w:r w:rsidRPr="004D0DD7">
        <w:rPr>
          <w:rFonts w:eastAsia="楷体"/>
          <w:sz w:val="24"/>
          <w:szCs w:val="24"/>
        </w:rPr>
        <w:t>GPU</w:t>
      </w:r>
      <w:r w:rsidRPr="004D0DD7">
        <w:rPr>
          <w:rFonts w:eastAsia="楷体"/>
          <w:sz w:val="24"/>
          <w:szCs w:val="24"/>
        </w:rPr>
        <w:t>移动计算与智能网络工程技术研究中心、广东省智能无人系统与自主环境感知工程技术（联合）研究中心</w:t>
      </w:r>
      <w:r w:rsidRPr="004D0DD7">
        <w:rPr>
          <w:rFonts w:eastAsia="楷体"/>
          <w:sz w:val="24"/>
          <w:szCs w:val="24"/>
        </w:rPr>
        <w:t xml:space="preserve"> </w:t>
      </w:r>
      <w:r w:rsidRPr="004D0DD7">
        <w:rPr>
          <w:rFonts w:eastAsia="楷体"/>
          <w:sz w:val="24"/>
          <w:szCs w:val="24"/>
        </w:rPr>
        <w:t>等</w:t>
      </w:r>
      <w:r w:rsidRPr="004D0DD7">
        <w:rPr>
          <w:rFonts w:eastAsia="楷体"/>
          <w:sz w:val="24"/>
          <w:szCs w:val="24"/>
        </w:rPr>
        <w:t>10</w:t>
      </w:r>
      <w:r w:rsidRPr="004D0DD7">
        <w:rPr>
          <w:rFonts w:eastAsia="楷体"/>
          <w:sz w:val="24"/>
          <w:szCs w:val="24"/>
        </w:rPr>
        <w:t>个省部级重点实验室（工程技术研究中心）和</w:t>
      </w:r>
      <w:r w:rsidRPr="004D0DD7">
        <w:rPr>
          <w:rFonts w:eastAsia="楷体"/>
          <w:sz w:val="24"/>
          <w:szCs w:val="24"/>
        </w:rPr>
        <w:t>5</w:t>
      </w:r>
      <w:r w:rsidRPr="004D0DD7">
        <w:rPr>
          <w:rFonts w:eastAsia="楷体"/>
          <w:sz w:val="24"/>
          <w:szCs w:val="24"/>
        </w:rPr>
        <w:t>个深圳市重点实验室。拥有深大</w:t>
      </w:r>
      <w:r w:rsidRPr="004D0DD7">
        <w:rPr>
          <w:rFonts w:eastAsia="楷体"/>
          <w:sz w:val="24"/>
          <w:szCs w:val="24"/>
        </w:rPr>
        <w:t>-</w:t>
      </w:r>
      <w:proofErr w:type="gramStart"/>
      <w:r w:rsidRPr="004D0DD7">
        <w:rPr>
          <w:rFonts w:eastAsia="楷体"/>
          <w:sz w:val="24"/>
          <w:szCs w:val="24"/>
        </w:rPr>
        <w:t>恩智浦</w:t>
      </w:r>
      <w:proofErr w:type="gramEnd"/>
      <w:r w:rsidRPr="004D0DD7">
        <w:rPr>
          <w:rFonts w:eastAsia="楷体"/>
          <w:sz w:val="24"/>
          <w:szCs w:val="24"/>
        </w:rPr>
        <w:t>-</w:t>
      </w:r>
      <w:r w:rsidRPr="004D0DD7">
        <w:rPr>
          <w:rFonts w:eastAsia="楷体"/>
          <w:sz w:val="24"/>
          <w:szCs w:val="24"/>
        </w:rPr>
        <w:t>百度工业物联网与人工智能联合实验室、深圳大学</w:t>
      </w:r>
      <w:r w:rsidRPr="004D0DD7">
        <w:rPr>
          <w:rFonts w:eastAsia="楷体"/>
          <w:sz w:val="24"/>
          <w:szCs w:val="24"/>
        </w:rPr>
        <w:t>-</w:t>
      </w:r>
      <w:r w:rsidRPr="004D0DD7">
        <w:rPr>
          <w:rFonts w:eastAsia="楷体"/>
          <w:sz w:val="24"/>
          <w:szCs w:val="24"/>
        </w:rPr>
        <w:t>广和通无线通信联合实验室、深圳大学</w:t>
      </w:r>
      <w:r w:rsidRPr="004D0DD7">
        <w:rPr>
          <w:rFonts w:eastAsia="楷体"/>
          <w:sz w:val="24"/>
          <w:szCs w:val="24"/>
        </w:rPr>
        <w:t>-</w:t>
      </w:r>
      <w:r w:rsidRPr="004D0DD7">
        <w:rPr>
          <w:rFonts w:eastAsia="楷体"/>
          <w:sz w:val="24"/>
          <w:szCs w:val="24"/>
        </w:rPr>
        <w:t>航天九院无人机所军民融合创新等</w:t>
      </w:r>
      <w:r w:rsidRPr="004D0DD7">
        <w:rPr>
          <w:rFonts w:eastAsia="楷体"/>
          <w:sz w:val="24"/>
          <w:szCs w:val="24"/>
        </w:rPr>
        <w:t>4</w:t>
      </w:r>
      <w:r w:rsidRPr="004D0DD7">
        <w:rPr>
          <w:rFonts w:eastAsia="楷体"/>
          <w:sz w:val="24"/>
          <w:szCs w:val="24"/>
        </w:rPr>
        <w:t>个校企联合实验室。建立有微波暗室、适用于大数据处理和深度学习的</w:t>
      </w:r>
      <w:r w:rsidRPr="004D0DD7">
        <w:rPr>
          <w:rFonts w:eastAsia="楷体"/>
          <w:sz w:val="24"/>
          <w:szCs w:val="24"/>
        </w:rPr>
        <w:t>GPU</w:t>
      </w:r>
      <w:r w:rsidRPr="004D0DD7">
        <w:rPr>
          <w:rFonts w:eastAsia="楷体"/>
          <w:sz w:val="24"/>
          <w:szCs w:val="24"/>
        </w:rPr>
        <w:t>、</w:t>
      </w:r>
      <w:r w:rsidRPr="004D0DD7">
        <w:rPr>
          <w:rFonts w:eastAsia="楷体"/>
          <w:sz w:val="24"/>
          <w:szCs w:val="24"/>
        </w:rPr>
        <w:t>CPU</w:t>
      </w:r>
      <w:r w:rsidRPr="004D0DD7">
        <w:rPr>
          <w:rFonts w:eastAsia="楷体"/>
          <w:sz w:val="24"/>
          <w:szCs w:val="24"/>
        </w:rPr>
        <w:t>高性能服务器等大型仪器设备</w:t>
      </w:r>
      <w:r w:rsidRPr="004D0DD7">
        <w:rPr>
          <w:rFonts w:eastAsia="楷体"/>
          <w:sz w:val="24"/>
          <w:szCs w:val="24"/>
        </w:rPr>
        <w:t>1198</w:t>
      </w:r>
      <w:r w:rsidRPr="004D0DD7">
        <w:rPr>
          <w:rFonts w:eastAsia="楷体"/>
          <w:sz w:val="24"/>
          <w:szCs w:val="24"/>
        </w:rPr>
        <w:t>台，总价值</w:t>
      </w:r>
      <w:r w:rsidRPr="004D0DD7">
        <w:rPr>
          <w:rFonts w:eastAsia="楷体"/>
          <w:sz w:val="24"/>
          <w:szCs w:val="24"/>
        </w:rPr>
        <w:t>1.24</w:t>
      </w:r>
      <w:r w:rsidRPr="004D0DD7">
        <w:rPr>
          <w:rFonts w:eastAsia="楷体"/>
          <w:sz w:val="24"/>
          <w:szCs w:val="24"/>
        </w:rPr>
        <w:t>亿元。学院有着良好的软硬件条件，并在科研水平、项目承担以及人才培养方面取得了较为突出的成绩，这为本项目的顺利开展提供了良好的软硬件基础。</w:t>
      </w:r>
    </w:p>
    <w:p w14:paraId="000B0C08" w14:textId="77777777" w:rsidR="008A1B84" w:rsidRPr="004D0DD7" w:rsidRDefault="00E51048" w:rsidP="008F0172">
      <w:pPr>
        <w:snapToGrid w:val="0"/>
        <w:spacing w:line="440" w:lineRule="exact"/>
        <w:ind w:firstLineChars="200" w:firstLine="480"/>
        <w:rPr>
          <w:rFonts w:eastAsia="楷体"/>
          <w:sz w:val="24"/>
          <w:szCs w:val="24"/>
        </w:rPr>
      </w:pPr>
      <w:r w:rsidRPr="004D0DD7">
        <w:rPr>
          <w:rFonts w:eastAsia="楷体"/>
          <w:sz w:val="24"/>
          <w:szCs w:val="24"/>
        </w:rPr>
        <w:t>申请</w:t>
      </w:r>
      <w:r w:rsidR="008F0172" w:rsidRPr="004D0DD7">
        <w:rPr>
          <w:rFonts w:eastAsia="楷体"/>
          <w:sz w:val="24"/>
          <w:szCs w:val="24"/>
        </w:rPr>
        <w:t>人</w:t>
      </w:r>
      <w:r w:rsidRPr="004D0DD7">
        <w:rPr>
          <w:rFonts w:eastAsia="楷体"/>
          <w:sz w:val="24"/>
          <w:szCs w:val="24"/>
        </w:rPr>
        <w:t>所在的</w:t>
      </w:r>
      <w:r w:rsidR="008A1B84" w:rsidRPr="004D0DD7">
        <w:rPr>
          <w:rFonts w:eastAsia="楷体"/>
          <w:sz w:val="24"/>
          <w:szCs w:val="24"/>
        </w:rPr>
        <w:t>深圳大学</w:t>
      </w:r>
      <w:r w:rsidR="008F0172" w:rsidRPr="004D0DD7">
        <w:rPr>
          <w:rFonts w:eastAsia="楷体"/>
          <w:sz w:val="24"/>
          <w:szCs w:val="24"/>
        </w:rPr>
        <w:t>深圳大学广东省智能信息处理重点实验和</w:t>
      </w:r>
      <w:r w:rsidR="008A1B84" w:rsidRPr="004D0DD7">
        <w:rPr>
          <w:rFonts w:eastAsia="楷体"/>
          <w:sz w:val="24"/>
          <w:szCs w:val="24"/>
        </w:rPr>
        <w:t>ATR</w:t>
      </w:r>
      <w:r w:rsidR="008F0172" w:rsidRPr="004D0DD7">
        <w:rPr>
          <w:rFonts w:eastAsia="楷体"/>
          <w:sz w:val="24"/>
          <w:szCs w:val="24"/>
        </w:rPr>
        <w:t>国防科技</w:t>
      </w:r>
      <w:r w:rsidR="008A1B84" w:rsidRPr="004D0DD7">
        <w:rPr>
          <w:rFonts w:eastAsia="楷体"/>
          <w:sz w:val="24"/>
          <w:szCs w:val="24"/>
        </w:rPr>
        <w:t>重点实验室</w:t>
      </w:r>
      <w:r w:rsidR="008F0172" w:rsidRPr="004D0DD7">
        <w:rPr>
          <w:rFonts w:eastAsia="楷体"/>
          <w:sz w:val="24"/>
          <w:szCs w:val="24"/>
        </w:rPr>
        <w:t>配备完善的硬件仪器设备和软件系统。下</w:t>
      </w:r>
      <w:r w:rsidR="008A1B84" w:rsidRPr="004D0DD7">
        <w:rPr>
          <w:rFonts w:eastAsia="楷体"/>
          <w:sz w:val="24"/>
          <w:szCs w:val="24"/>
        </w:rPr>
        <w:t>设多传感器组网系统实验室、嵌入式系统实验室、射频实验室、红外雷达实验室、微波雷达实验室、太赫兹实验室、遥感实验室、信息安全实验室和图像与视频实验室等九个专题实验室。</w:t>
      </w:r>
      <w:r w:rsidR="008A1B84" w:rsidRPr="004D0DD7">
        <w:rPr>
          <w:rFonts w:eastAsia="楷体"/>
          <w:sz w:val="24"/>
          <w:szCs w:val="24"/>
        </w:rPr>
        <w:lastRenderedPageBreak/>
        <w:t>实验室近年承担国家重点研发计划项目、</w:t>
      </w:r>
      <w:r w:rsidR="008A1B84" w:rsidRPr="004D0DD7">
        <w:rPr>
          <w:rFonts w:eastAsia="楷体"/>
          <w:sz w:val="24"/>
          <w:szCs w:val="24"/>
        </w:rPr>
        <w:t>JKW</w:t>
      </w:r>
      <w:r w:rsidR="008A1B84" w:rsidRPr="004D0DD7">
        <w:rPr>
          <w:rFonts w:eastAsia="楷体"/>
          <w:sz w:val="24"/>
          <w:szCs w:val="24"/>
        </w:rPr>
        <w:t>重大项目、国家杰青项目、</w:t>
      </w:r>
      <w:proofErr w:type="gramStart"/>
      <w:r w:rsidR="008A1B84" w:rsidRPr="004D0DD7">
        <w:rPr>
          <w:rFonts w:eastAsia="楷体"/>
          <w:sz w:val="24"/>
          <w:szCs w:val="24"/>
        </w:rPr>
        <w:t>国家优青项目</w:t>
      </w:r>
      <w:proofErr w:type="gramEnd"/>
      <w:r w:rsidR="008A1B84" w:rsidRPr="004D0DD7">
        <w:rPr>
          <w:rFonts w:eastAsia="楷体"/>
          <w:sz w:val="24"/>
          <w:szCs w:val="24"/>
        </w:rPr>
        <w:t>、广东省重点领域研发计划课题等一批科研项目，发表论文</w:t>
      </w:r>
      <w:r w:rsidR="008A1B84" w:rsidRPr="004D0DD7">
        <w:rPr>
          <w:rFonts w:eastAsia="楷体"/>
          <w:sz w:val="24"/>
          <w:szCs w:val="24"/>
        </w:rPr>
        <w:t>600</w:t>
      </w:r>
      <w:r w:rsidR="008A1B84" w:rsidRPr="004D0DD7">
        <w:rPr>
          <w:rFonts w:eastAsia="楷体"/>
          <w:sz w:val="24"/>
          <w:szCs w:val="24"/>
        </w:rPr>
        <w:t>余篇，其中</w:t>
      </w:r>
      <w:r w:rsidR="008A1B84" w:rsidRPr="004D0DD7">
        <w:rPr>
          <w:rFonts w:eastAsia="楷体"/>
          <w:sz w:val="24"/>
          <w:szCs w:val="24"/>
        </w:rPr>
        <w:t xml:space="preserve">IEEE </w:t>
      </w:r>
      <w:r w:rsidR="008A1B84" w:rsidRPr="004D0DD7">
        <w:rPr>
          <w:rFonts w:eastAsia="楷体"/>
          <w:sz w:val="24"/>
          <w:szCs w:val="24"/>
        </w:rPr>
        <w:t>汇刊</w:t>
      </w:r>
      <w:r w:rsidR="008A1B84" w:rsidRPr="004D0DD7">
        <w:rPr>
          <w:rFonts w:eastAsia="楷体"/>
          <w:sz w:val="24"/>
          <w:szCs w:val="24"/>
        </w:rPr>
        <w:t>/A</w:t>
      </w:r>
      <w:r w:rsidR="008A1B84" w:rsidRPr="004D0DD7">
        <w:rPr>
          <w:rFonts w:eastAsia="楷体"/>
          <w:sz w:val="24"/>
          <w:szCs w:val="24"/>
        </w:rPr>
        <w:t>类期刊</w:t>
      </w:r>
      <w:r w:rsidR="008A1B84" w:rsidRPr="004D0DD7">
        <w:rPr>
          <w:rFonts w:eastAsia="楷体"/>
          <w:sz w:val="24"/>
          <w:szCs w:val="24"/>
        </w:rPr>
        <w:t>/</w:t>
      </w:r>
      <w:r w:rsidR="008A1B84" w:rsidRPr="004D0DD7">
        <w:rPr>
          <w:rFonts w:eastAsia="楷体"/>
          <w:sz w:val="24"/>
          <w:szCs w:val="24"/>
        </w:rPr>
        <w:t>会议论文</w:t>
      </w:r>
      <w:r w:rsidR="008A1B84" w:rsidRPr="004D0DD7">
        <w:rPr>
          <w:rFonts w:eastAsia="楷体"/>
          <w:sz w:val="24"/>
          <w:szCs w:val="24"/>
        </w:rPr>
        <w:t>200</w:t>
      </w:r>
      <w:r w:rsidR="008A1B84" w:rsidRPr="004D0DD7">
        <w:rPr>
          <w:rFonts w:eastAsia="楷体"/>
          <w:sz w:val="24"/>
          <w:szCs w:val="24"/>
        </w:rPr>
        <w:t>余篇，授权发明专利</w:t>
      </w:r>
      <w:r w:rsidR="008A1B84" w:rsidRPr="004D0DD7">
        <w:rPr>
          <w:rFonts w:eastAsia="楷体"/>
          <w:sz w:val="24"/>
          <w:szCs w:val="24"/>
        </w:rPr>
        <w:t>170</w:t>
      </w:r>
      <w:r w:rsidR="008A1B84" w:rsidRPr="004D0DD7">
        <w:rPr>
          <w:rFonts w:eastAsia="楷体"/>
          <w:sz w:val="24"/>
          <w:szCs w:val="24"/>
        </w:rPr>
        <w:t>余件，</w:t>
      </w:r>
      <w:proofErr w:type="gramStart"/>
      <w:r w:rsidR="008A1B84" w:rsidRPr="004D0DD7">
        <w:rPr>
          <w:rFonts w:eastAsia="楷体"/>
          <w:sz w:val="24"/>
          <w:szCs w:val="24"/>
        </w:rPr>
        <w:t>软著</w:t>
      </w:r>
      <w:r w:rsidR="008A1B84" w:rsidRPr="004D0DD7">
        <w:rPr>
          <w:rFonts w:eastAsia="楷体"/>
          <w:sz w:val="24"/>
          <w:szCs w:val="24"/>
        </w:rPr>
        <w:t>110</w:t>
      </w:r>
      <w:r w:rsidR="008A1B84" w:rsidRPr="004D0DD7">
        <w:rPr>
          <w:rFonts w:eastAsia="楷体"/>
          <w:sz w:val="24"/>
          <w:szCs w:val="24"/>
        </w:rPr>
        <w:t>余件</w:t>
      </w:r>
      <w:proofErr w:type="gramEnd"/>
      <w:r w:rsidR="008A1B84" w:rsidRPr="004D0DD7">
        <w:rPr>
          <w:rFonts w:eastAsia="楷体"/>
          <w:sz w:val="24"/>
          <w:szCs w:val="24"/>
        </w:rPr>
        <w:t>，参与制定标准</w:t>
      </w:r>
      <w:r w:rsidR="008A1B84" w:rsidRPr="004D0DD7">
        <w:rPr>
          <w:rFonts w:eastAsia="楷体"/>
          <w:sz w:val="24"/>
          <w:szCs w:val="24"/>
        </w:rPr>
        <w:t>4</w:t>
      </w:r>
      <w:r w:rsidR="008A1B84" w:rsidRPr="004D0DD7">
        <w:rPr>
          <w:rFonts w:eastAsia="楷体"/>
          <w:sz w:val="24"/>
          <w:szCs w:val="24"/>
        </w:rPr>
        <w:t>件。服务企事业单位</w:t>
      </w:r>
      <w:r w:rsidR="008A1B84" w:rsidRPr="004D0DD7">
        <w:rPr>
          <w:rFonts w:eastAsia="楷体"/>
          <w:sz w:val="24"/>
          <w:szCs w:val="24"/>
        </w:rPr>
        <w:t>60</w:t>
      </w:r>
      <w:r w:rsidR="008A1B84" w:rsidRPr="004D0DD7">
        <w:rPr>
          <w:rFonts w:eastAsia="楷体"/>
          <w:sz w:val="24"/>
          <w:szCs w:val="24"/>
        </w:rPr>
        <w:t>余家，转化专利</w:t>
      </w:r>
      <w:r w:rsidR="008A1B84" w:rsidRPr="004D0DD7">
        <w:rPr>
          <w:rFonts w:eastAsia="楷体"/>
          <w:sz w:val="24"/>
          <w:szCs w:val="24"/>
        </w:rPr>
        <w:t>30</w:t>
      </w:r>
      <w:r w:rsidR="008A1B84" w:rsidRPr="004D0DD7">
        <w:rPr>
          <w:rFonts w:eastAsia="楷体"/>
          <w:sz w:val="24"/>
          <w:szCs w:val="24"/>
        </w:rPr>
        <w:t>余件。成果主要应用于国防、智慧城市、智能家具、智慧司法、无人驾驶等智能化场景。获中国计算机学会科学技术奖自然科学一等奖、中国通信学会技术发明一等奖、中国电子学会技术发明一等奖、中国人工智能学会自然科学三等奖、广东省科技进步二等奖等奖励。所研究的阵列天线、人脸识别、视频业务系统、媒体真伪鉴别技术等得以应用，产生显著的社会和经济效益，支撑深圳大学</w:t>
      </w:r>
      <w:r w:rsidR="008A1B84" w:rsidRPr="004D0DD7">
        <w:rPr>
          <w:rFonts w:eastAsia="楷体"/>
          <w:sz w:val="24"/>
          <w:szCs w:val="24"/>
        </w:rPr>
        <w:t>“</w:t>
      </w:r>
      <w:r w:rsidR="008A1B84" w:rsidRPr="004D0DD7">
        <w:rPr>
          <w:rFonts w:eastAsia="楷体"/>
          <w:sz w:val="24"/>
          <w:szCs w:val="24"/>
        </w:rPr>
        <w:t>信息与通信工程</w:t>
      </w:r>
      <w:r w:rsidR="008A1B84" w:rsidRPr="004D0DD7">
        <w:rPr>
          <w:rFonts w:eastAsia="楷体"/>
          <w:sz w:val="24"/>
          <w:szCs w:val="24"/>
        </w:rPr>
        <w:t>”</w:t>
      </w:r>
      <w:r w:rsidR="008A1B84" w:rsidRPr="004D0DD7">
        <w:rPr>
          <w:rFonts w:eastAsia="楷体"/>
          <w:sz w:val="24"/>
          <w:szCs w:val="24"/>
        </w:rPr>
        <w:t>学科点发展。</w:t>
      </w:r>
    </w:p>
    <w:p w14:paraId="42D93AF7" w14:textId="77777777" w:rsidR="008A1B84" w:rsidRPr="004D0DD7" w:rsidRDefault="008F0172" w:rsidP="008F0172">
      <w:pPr>
        <w:snapToGrid w:val="0"/>
        <w:spacing w:line="440" w:lineRule="exact"/>
        <w:ind w:firstLineChars="200" w:firstLine="482"/>
        <w:rPr>
          <w:rFonts w:eastAsia="楷体"/>
          <w:b/>
          <w:sz w:val="24"/>
          <w:szCs w:val="24"/>
        </w:rPr>
      </w:pPr>
      <w:r w:rsidRPr="004D0DD7">
        <w:rPr>
          <w:rFonts w:eastAsia="楷体"/>
          <w:b/>
          <w:sz w:val="24"/>
          <w:szCs w:val="24"/>
        </w:rPr>
        <w:t>(2)</w:t>
      </w:r>
      <w:r w:rsidRPr="004D0DD7">
        <w:rPr>
          <w:rFonts w:eastAsia="楷体"/>
          <w:b/>
          <w:sz w:val="24"/>
          <w:szCs w:val="24"/>
        </w:rPr>
        <w:tab/>
      </w:r>
      <w:r w:rsidRPr="004D0DD7">
        <w:rPr>
          <w:rFonts w:eastAsia="楷体"/>
          <w:b/>
          <w:sz w:val="24"/>
          <w:szCs w:val="24"/>
        </w:rPr>
        <w:t>中国科学院信息工程研究所工作条件</w:t>
      </w:r>
    </w:p>
    <w:p w14:paraId="22B7E815" w14:textId="77777777" w:rsidR="008A1B84" w:rsidRPr="004D0DD7" w:rsidRDefault="008A1B84" w:rsidP="008F0172">
      <w:pPr>
        <w:snapToGrid w:val="0"/>
        <w:spacing w:line="440" w:lineRule="exact"/>
        <w:ind w:firstLineChars="200" w:firstLine="480"/>
        <w:rPr>
          <w:rFonts w:eastAsia="楷体"/>
          <w:sz w:val="24"/>
          <w:szCs w:val="24"/>
        </w:rPr>
      </w:pPr>
      <w:r w:rsidRPr="004D0DD7">
        <w:rPr>
          <w:rFonts w:eastAsia="楷体"/>
          <w:sz w:val="24"/>
          <w:szCs w:val="24"/>
        </w:rPr>
        <w:t>中国科学院信息工程研究所是</w:t>
      </w:r>
      <w:r w:rsidRPr="004D0DD7">
        <w:rPr>
          <w:rFonts w:eastAsia="楷体"/>
          <w:sz w:val="24"/>
          <w:szCs w:val="24"/>
        </w:rPr>
        <w:t>2011</w:t>
      </w:r>
      <w:r w:rsidRPr="004D0DD7">
        <w:rPr>
          <w:rFonts w:eastAsia="楷体"/>
          <w:sz w:val="24"/>
          <w:szCs w:val="24"/>
        </w:rPr>
        <w:t>年批准成立的中国科学院直属科研机构。研究所按照</w:t>
      </w:r>
      <w:r w:rsidRPr="004D0DD7">
        <w:rPr>
          <w:rFonts w:eastAsia="楷体"/>
          <w:sz w:val="24"/>
          <w:szCs w:val="24"/>
        </w:rPr>
        <w:t>“</w:t>
      </w:r>
      <w:r w:rsidRPr="004D0DD7">
        <w:rPr>
          <w:rFonts w:eastAsia="楷体"/>
          <w:sz w:val="24"/>
          <w:szCs w:val="24"/>
        </w:rPr>
        <w:t>软硬兼修，矛盾兼容，开合有法，张弛有度</w:t>
      </w:r>
      <w:r w:rsidRPr="004D0DD7">
        <w:rPr>
          <w:rFonts w:eastAsia="楷体"/>
          <w:sz w:val="24"/>
          <w:szCs w:val="24"/>
        </w:rPr>
        <w:t>”</w:t>
      </w:r>
      <w:r w:rsidRPr="004D0DD7">
        <w:rPr>
          <w:rFonts w:eastAsia="楷体"/>
          <w:sz w:val="24"/>
          <w:szCs w:val="24"/>
        </w:rPr>
        <w:t>的办所方针，秉承</w:t>
      </w:r>
      <w:r w:rsidRPr="004D0DD7">
        <w:rPr>
          <w:rFonts w:eastAsia="楷体"/>
          <w:sz w:val="24"/>
          <w:szCs w:val="24"/>
        </w:rPr>
        <w:t>“</w:t>
      </w:r>
      <w:r w:rsidRPr="004D0DD7">
        <w:rPr>
          <w:rFonts w:eastAsia="楷体"/>
          <w:sz w:val="24"/>
          <w:szCs w:val="24"/>
        </w:rPr>
        <w:t>打造一流平台，集聚一流人才，支撑国家需求，引领学科发展，努力成为国家在信息工程领域的战略科技力量</w:t>
      </w:r>
      <w:r w:rsidRPr="004D0DD7">
        <w:rPr>
          <w:rFonts w:eastAsia="楷体"/>
          <w:sz w:val="24"/>
          <w:szCs w:val="24"/>
        </w:rPr>
        <w:t>”</w:t>
      </w:r>
      <w:r w:rsidRPr="004D0DD7">
        <w:rPr>
          <w:rFonts w:eastAsia="楷体"/>
          <w:sz w:val="24"/>
          <w:szCs w:val="24"/>
        </w:rPr>
        <w:t>的组织目标，面向国家战略需求，在信息安全科技领域，开展基础理论与前沿技术研究，开发应用性技术与系统，为国家信息化进程提供核心关键技术支撑与系统解决方案。</w:t>
      </w:r>
      <w:r w:rsidRPr="004D0DD7">
        <w:rPr>
          <w:rFonts w:eastAsia="楷体"/>
          <w:sz w:val="24"/>
          <w:szCs w:val="24"/>
        </w:rPr>
        <w:t xml:space="preserve"> </w:t>
      </w:r>
    </w:p>
    <w:p w14:paraId="044F2049" w14:textId="77777777" w:rsidR="008A1B84" w:rsidRPr="004D0DD7" w:rsidRDefault="008A1B84" w:rsidP="008F0172">
      <w:pPr>
        <w:snapToGrid w:val="0"/>
        <w:spacing w:line="440" w:lineRule="exact"/>
        <w:ind w:firstLineChars="200" w:firstLine="480"/>
        <w:rPr>
          <w:rFonts w:eastAsia="楷体"/>
          <w:sz w:val="24"/>
          <w:szCs w:val="24"/>
        </w:rPr>
      </w:pPr>
      <w:r w:rsidRPr="004D0DD7">
        <w:rPr>
          <w:rFonts w:eastAsia="楷体"/>
          <w:sz w:val="24"/>
          <w:szCs w:val="24"/>
        </w:rPr>
        <w:t>研究所目前拥有信息</w:t>
      </w:r>
      <w:proofErr w:type="gramStart"/>
      <w:r w:rsidRPr="004D0DD7">
        <w:rPr>
          <w:rFonts w:eastAsia="楷体"/>
          <w:sz w:val="24"/>
          <w:szCs w:val="24"/>
        </w:rPr>
        <w:t>安全国家</w:t>
      </w:r>
      <w:proofErr w:type="gramEnd"/>
      <w:r w:rsidRPr="004D0DD7">
        <w:rPr>
          <w:rFonts w:eastAsia="楷体"/>
          <w:sz w:val="24"/>
          <w:szCs w:val="24"/>
        </w:rPr>
        <w:t>重点实验室、信息内容安全技术国家工程实验室、信息安全共性技术国家工程研究中心和中国科学院数据与通信保护研究教育中心等一批国家级和</w:t>
      </w:r>
      <w:proofErr w:type="gramStart"/>
      <w:r w:rsidRPr="004D0DD7">
        <w:rPr>
          <w:rFonts w:eastAsia="楷体"/>
          <w:sz w:val="24"/>
          <w:szCs w:val="24"/>
        </w:rPr>
        <w:t>院部级</w:t>
      </w:r>
      <w:proofErr w:type="gramEnd"/>
      <w:r w:rsidRPr="004D0DD7">
        <w:rPr>
          <w:rFonts w:eastAsia="楷体"/>
          <w:sz w:val="24"/>
          <w:szCs w:val="24"/>
        </w:rPr>
        <w:t>的科研创新平台。研究所拥有岗位聘任人员</w:t>
      </w:r>
      <w:r w:rsidRPr="004D0DD7">
        <w:rPr>
          <w:rFonts w:eastAsia="楷体"/>
          <w:sz w:val="24"/>
          <w:szCs w:val="24"/>
        </w:rPr>
        <w:t>195</w:t>
      </w:r>
      <w:r w:rsidRPr="004D0DD7">
        <w:rPr>
          <w:rFonts w:eastAsia="楷体"/>
          <w:sz w:val="24"/>
          <w:szCs w:val="24"/>
        </w:rPr>
        <w:t>人，其中研究员</w:t>
      </w:r>
      <w:r w:rsidRPr="004D0DD7">
        <w:rPr>
          <w:rFonts w:eastAsia="楷体"/>
          <w:sz w:val="24"/>
          <w:szCs w:val="24"/>
        </w:rPr>
        <w:t>30</w:t>
      </w:r>
      <w:r w:rsidRPr="004D0DD7">
        <w:rPr>
          <w:rFonts w:eastAsia="楷体"/>
          <w:sz w:val="24"/>
          <w:szCs w:val="24"/>
        </w:rPr>
        <w:t>人、副研究员</w:t>
      </w:r>
      <w:r w:rsidRPr="004D0DD7">
        <w:rPr>
          <w:rFonts w:eastAsia="楷体"/>
          <w:sz w:val="24"/>
          <w:szCs w:val="24"/>
        </w:rPr>
        <w:t>48</w:t>
      </w:r>
      <w:r w:rsidRPr="004D0DD7">
        <w:rPr>
          <w:rFonts w:eastAsia="楷体"/>
          <w:sz w:val="24"/>
          <w:szCs w:val="24"/>
        </w:rPr>
        <w:t>人，在读研究生约</w:t>
      </w:r>
      <w:r w:rsidRPr="004D0DD7">
        <w:rPr>
          <w:rFonts w:eastAsia="楷体"/>
          <w:sz w:val="24"/>
          <w:szCs w:val="24"/>
        </w:rPr>
        <w:t>1000</w:t>
      </w:r>
      <w:r w:rsidRPr="004D0DD7">
        <w:rPr>
          <w:rFonts w:eastAsia="楷体"/>
          <w:sz w:val="24"/>
          <w:szCs w:val="24"/>
        </w:rPr>
        <w:t>人。科研队伍在网络空间安全、密码安全、移动通信安全、电磁空间安全等方向具有深厚的研究基础，并取得了丰硕的成果。近年来先后承担了国家重点研发计划、国家自然科学基金、</w:t>
      </w:r>
      <w:proofErr w:type="gramStart"/>
      <w:r w:rsidRPr="004D0DD7">
        <w:rPr>
          <w:rFonts w:eastAsia="楷体"/>
          <w:sz w:val="24"/>
          <w:szCs w:val="24"/>
        </w:rPr>
        <w:t>核高基</w:t>
      </w:r>
      <w:proofErr w:type="gramEnd"/>
      <w:r w:rsidRPr="004D0DD7">
        <w:rPr>
          <w:rFonts w:eastAsia="楷体"/>
          <w:sz w:val="24"/>
          <w:szCs w:val="24"/>
        </w:rPr>
        <w:t>、中科院先导</w:t>
      </w:r>
      <w:proofErr w:type="gramStart"/>
      <w:r w:rsidRPr="004D0DD7">
        <w:rPr>
          <w:rFonts w:eastAsia="楷体"/>
          <w:sz w:val="24"/>
          <w:szCs w:val="24"/>
        </w:rPr>
        <w:t>专项等</w:t>
      </w:r>
      <w:proofErr w:type="gramEnd"/>
      <w:r w:rsidRPr="004D0DD7">
        <w:rPr>
          <w:rFonts w:eastAsia="楷体"/>
          <w:sz w:val="24"/>
          <w:szCs w:val="24"/>
        </w:rPr>
        <w:t>相关项目</w:t>
      </w:r>
      <w:r w:rsidRPr="004D0DD7">
        <w:rPr>
          <w:rFonts w:eastAsia="楷体"/>
          <w:sz w:val="24"/>
          <w:szCs w:val="24"/>
        </w:rPr>
        <w:t>100</w:t>
      </w:r>
      <w:r w:rsidRPr="004D0DD7">
        <w:rPr>
          <w:rFonts w:eastAsia="楷体"/>
          <w:sz w:val="24"/>
          <w:szCs w:val="24"/>
        </w:rPr>
        <w:t>余项，先后获得国家科技进步奖</w:t>
      </w:r>
      <w:r w:rsidRPr="004D0DD7">
        <w:rPr>
          <w:rFonts w:eastAsia="楷体"/>
          <w:sz w:val="24"/>
          <w:szCs w:val="24"/>
        </w:rPr>
        <w:t>10</w:t>
      </w:r>
      <w:r w:rsidRPr="004D0DD7">
        <w:rPr>
          <w:rFonts w:eastAsia="楷体"/>
          <w:sz w:val="24"/>
          <w:szCs w:val="24"/>
        </w:rPr>
        <w:t>项，省部级科技奖</w:t>
      </w:r>
      <w:r w:rsidRPr="004D0DD7">
        <w:rPr>
          <w:rFonts w:eastAsia="楷体"/>
          <w:sz w:val="24"/>
          <w:szCs w:val="24"/>
        </w:rPr>
        <w:t>30</w:t>
      </w:r>
      <w:r w:rsidRPr="004D0DD7">
        <w:rPr>
          <w:rFonts w:eastAsia="楷体"/>
          <w:sz w:val="24"/>
          <w:szCs w:val="24"/>
        </w:rPr>
        <w:t>余项，在国际顶级期刊及国际学术会议上发表相关学术论文</w:t>
      </w:r>
      <w:r w:rsidRPr="004D0DD7">
        <w:rPr>
          <w:rFonts w:eastAsia="楷体"/>
          <w:sz w:val="24"/>
          <w:szCs w:val="24"/>
        </w:rPr>
        <w:t>500</w:t>
      </w:r>
      <w:r w:rsidRPr="004D0DD7">
        <w:rPr>
          <w:rFonts w:eastAsia="楷体"/>
          <w:sz w:val="24"/>
          <w:szCs w:val="24"/>
        </w:rPr>
        <w:t>余篇；申请国家发明专利</w:t>
      </w:r>
      <w:r w:rsidRPr="004D0DD7">
        <w:rPr>
          <w:rFonts w:eastAsia="楷体"/>
          <w:sz w:val="24"/>
          <w:szCs w:val="24"/>
        </w:rPr>
        <w:t>50</w:t>
      </w:r>
      <w:r w:rsidRPr="004D0DD7">
        <w:rPr>
          <w:rFonts w:eastAsia="楷体"/>
          <w:sz w:val="24"/>
          <w:szCs w:val="24"/>
        </w:rPr>
        <w:t>余项。</w:t>
      </w:r>
    </w:p>
    <w:p w14:paraId="6A963BE7" w14:textId="77777777" w:rsidR="008F0172" w:rsidRPr="004D0DD7" w:rsidRDefault="008F0172" w:rsidP="008F0172">
      <w:pPr>
        <w:snapToGrid w:val="0"/>
        <w:spacing w:line="440" w:lineRule="exact"/>
        <w:ind w:firstLineChars="200" w:firstLine="482"/>
        <w:rPr>
          <w:rFonts w:eastAsia="楷体"/>
          <w:b/>
          <w:sz w:val="24"/>
          <w:szCs w:val="24"/>
        </w:rPr>
      </w:pPr>
      <w:r w:rsidRPr="004D0DD7">
        <w:rPr>
          <w:rFonts w:eastAsia="楷体"/>
          <w:b/>
          <w:sz w:val="24"/>
          <w:szCs w:val="24"/>
        </w:rPr>
        <w:t>(3)</w:t>
      </w:r>
      <w:r w:rsidRPr="004D0DD7">
        <w:rPr>
          <w:rFonts w:eastAsia="楷体"/>
          <w:b/>
          <w:sz w:val="24"/>
          <w:szCs w:val="24"/>
        </w:rPr>
        <w:tab/>
      </w:r>
      <w:r w:rsidRPr="004D0DD7">
        <w:rPr>
          <w:rFonts w:eastAsia="楷体"/>
          <w:b/>
          <w:sz w:val="24"/>
          <w:szCs w:val="24"/>
        </w:rPr>
        <w:t>银河航天（北京）科技有限公司工作条件</w:t>
      </w:r>
    </w:p>
    <w:p w14:paraId="2084ED47" w14:textId="77777777" w:rsidR="00DF7A4D" w:rsidRPr="004D0DD7" w:rsidRDefault="004B2FEA" w:rsidP="008F0172">
      <w:pPr>
        <w:snapToGrid w:val="0"/>
        <w:spacing w:line="440" w:lineRule="exact"/>
        <w:ind w:firstLineChars="200" w:firstLine="480"/>
        <w:rPr>
          <w:rFonts w:eastAsia="楷体"/>
          <w:sz w:val="24"/>
          <w:szCs w:val="24"/>
        </w:rPr>
      </w:pPr>
      <w:r w:rsidRPr="004D0DD7">
        <w:rPr>
          <w:rFonts w:eastAsia="楷体"/>
          <w:sz w:val="24"/>
          <w:szCs w:val="24"/>
        </w:rPr>
        <w:t>银河航天（北京）科技有限公司是我国商业航天和卫星互联网的领军企业。致力于研发国际领先的低轨宽带卫星及卫星网络系统，打造覆盖全球的天地融合卫星网络，为用户提供低成本、高性能的天地融合泛在卫星网络服务及应用解决方案。银河航天拥有顶尖的创始团队和行业一流的技术团队。公司由知名创业者、</w:t>
      </w:r>
      <w:proofErr w:type="gramStart"/>
      <w:r w:rsidRPr="004D0DD7">
        <w:rPr>
          <w:rFonts w:eastAsia="楷体"/>
          <w:sz w:val="24"/>
          <w:szCs w:val="24"/>
        </w:rPr>
        <w:lastRenderedPageBreak/>
        <w:t>纽</w:t>
      </w:r>
      <w:proofErr w:type="gramEnd"/>
      <w:r w:rsidRPr="004D0DD7">
        <w:rPr>
          <w:rFonts w:eastAsia="楷体"/>
          <w:sz w:val="24"/>
          <w:szCs w:val="24"/>
        </w:rPr>
        <w:t>交所上市公司猎豹移动前总裁徐鸣创立于</w:t>
      </w:r>
      <w:r w:rsidRPr="004D0DD7">
        <w:rPr>
          <w:rFonts w:eastAsia="楷体"/>
          <w:sz w:val="24"/>
          <w:szCs w:val="24"/>
        </w:rPr>
        <w:t>2018</w:t>
      </w:r>
      <w:r w:rsidRPr="004D0DD7">
        <w:rPr>
          <w:rFonts w:eastAsia="楷体"/>
          <w:sz w:val="24"/>
          <w:szCs w:val="24"/>
        </w:rPr>
        <w:t>年，小米集团雷军是主要投资人之一。目前已打造了一支航天、通信、互联网、人工智能、智能制造等多领域融合的一流团队，规模</w:t>
      </w:r>
      <w:r w:rsidRPr="004D0DD7">
        <w:rPr>
          <w:rFonts w:eastAsia="楷体"/>
          <w:sz w:val="24"/>
          <w:szCs w:val="24"/>
        </w:rPr>
        <w:t>300</w:t>
      </w:r>
      <w:r w:rsidRPr="004D0DD7">
        <w:rPr>
          <w:rFonts w:eastAsia="楷体"/>
          <w:sz w:val="24"/>
          <w:szCs w:val="24"/>
        </w:rPr>
        <w:t>余人，近</w:t>
      </w:r>
      <w:r w:rsidRPr="004D0DD7">
        <w:rPr>
          <w:rFonts w:eastAsia="楷体"/>
          <w:sz w:val="24"/>
          <w:szCs w:val="24"/>
        </w:rPr>
        <w:t>70%</w:t>
      </w:r>
      <w:r w:rsidRPr="004D0DD7">
        <w:rPr>
          <w:rFonts w:eastAsia="楷体"/>
          <w:sz w:val="24"/>
          <w:szCs w:val="24"/>
        </w:rPr>
        <w:t>为研发人员。</w:t>
      </w:r>
    </w:p>
    <w:p w14:paraId="268F86E6" w14:textId="77777777" w:rsidR="00DF7A4D" w:rsidRPr="004D0DD7" w:rsidRDefault="004B2FEA" w:rsidP="008F0172">
      <w:pPr>
        <w:snapToGrid w:val="0"/>
        <w:spacing w:line="440" w:lineRule="exact"/>
        <w:ind w:firstLineChars="200" w:firstLine="480"/>
        <w:rPr>
          <w:rFonts w:eastAsia="楷体"/>
          <w:sz w:val="24"/>
          <w:szCs w:val="24"/>
        </w:rPr>
      </w:pPr>
      <w:r w:rsidRPr="004D0DD7">
        <w:rPr>
          <w:rFonts w:eastAsia="楷体"/>
          <w:sz w:val="24"/>
          <w:szCs w:val="24"/>
        </w:rPr>
        <w:t>银河航天</w:t>
      </w:r>
      <w:r w:rsidR="002A6FFD" w:rsidRPr="004D0DD7">
        <w:rPr>
          <w:rFonts w:eastAsia="楷体"/>
          <w:sz w:val="24"/>
          <w:szCs w:val="24"/>
        </w:rPr>
        <w:t>已</w:t>
      </w:r>
      <w:r w:rsidRPr="004D0DD7">
        <w:rPr>
          <w:rFonts w:eastAsia="楷体"/>
          <w:sz w:val="24"/>
          <w:szCs w:val="24"/>
        </w:rPr>
        <w:t>构建</w:t>
      </w:r>
      <w:r w:rsidR="002A6FFD" w:rsidRPr="004D0DD7">
        <w:rPr>
          <w:rFonts w:eastAsia="楷体"/>
          <w:sz w:val="24"/>
          <w:szCs w:val="24"/>
        </w:rPr>
        <w:t>完成包括</w:t>
      </w:r>
      <w:r w:rsidR="002A6FFD" w:rsidRPr="004D0DD7">
        <w:rPr>
          <w:rFonts w:eastAsia="楷体"/>
          <w:sz w:val="24"/>
          <w:szCs w:val="24"/>
        </w:rPr>
        <w:t>7</w:t>
      </w:r>
      <w:r w:rsidR="002A6FFD" w:rsidRPr="004D0DD7">
        <w:rPr>
          <w:rFonts w:eastAsia="楷体"/>
          <w:sz w:val="24"/>
          <w:szCs w:val="24"/>
        </w:rPr>
        <w:t>颗在轨卫星，</w:t>
      </w:r>
      <w:r w:rsidR="002A6FFD" w:rsidRPr="004D0DD7">
        <w:rPr>
          <w:rFonts w:eastAsia="楷体"/>
          <w:sz w:val="24"/>
          <w:szCs w:val="24"/>
        </w:rPr>
        <w:t xml:space="preserve"> 2</w:t>
      </w:r>
      <w:r w:rsidR="002A6FFD" w:rsidRPr="004D0DD7">
        <w:rPr>
          <w:rFonts w:eastAsia="楷体"/>
          <w:sz w:val="24"/>
          <w:szCs w:val="24"/>
        </w:rPr>
        <w:t>套固定信关站，</w:t>
      </w:r>
      <w:r w:rsidR="002A6FFD" w:rsidRPr="004D0DD7">
        <w:rPr>
          <w:rFonts w:eastAsia="楷体"/>
          <w:sz w:val="24"/>
          <w:szCs w:val="24"/>
        </w:rPr>
        <w:t>1</w:t>
      </w:r>
      <w:r w:rsidR="002A6FFD" w:rsidRPr="004D0DD7">
        <w:rPr>
          <w:rFonts w:eastAsia="楷体"/>
          <w:sz w:val="24"/>
          <w:szCs w:val="24"/>
        </w:rPr>
        <w:t>套机动信关站，</w:t>
      </w:r>
      <w:r w:rsidR="002A6FFD" w:rsidRPr="004D0DD7">
        <w:rPr>
          <w:rFonts w:eastAsia="楷体"/>
          <w:sz w:val="24"/>
          <w:szCs w:val="24"/>
        </w:rPr>
        <w:t>10</w:t>
      </w:r>
      <w:r w:rsidR="002A6FFD" w:rsidRPr="004D0DD7">
        <w:rPr>
          <w:rFonts w:eastAsia="楷体"/>
          <w:sz w:val="24"/>
          <w:szCs w:val="24"/>
        </w:rPr>
        <w:t>套以上终端（包括相控阵天线终端和抛物面天线终端），</w:t>
      </w:r>
      <w:r w:rsidR="002A6FFD" w:rsidRPr="004D0DD7">
        <w:rPr>
          <w:rFonts w:eastAsia="楷体"/>
          <w:sz w:val="24"/>
          <w:szCs w:val="24"/>
        </w:rPr>
        <w:t>1</w:t>
      </w:r>
      <w:r w:rsidR="002A6FFD" w:rsidRPr="004D0DD7">
        <w:rPr>
          <w:rFonts w:eastAsia="楷体"/>
          <w:sz w:val="24"/>
          <w:szCs w:val="24"/>
        </w:rPr>
        <w:t>套运控中心及若干外部测控站在内的</w:t>
      </w:r>
      <w:r w:rsidRPr="004D0DD7">
        <w:rPr>
          <w:rFonts w:eastAsia="楷体"/>
          <w:sz w:val="24"/>
          <w:szCs w:val="24"/>
        </w:rPr>
        <w:t>星地融合</w:t>
      </w:r>
      <w:r w:rsidRPr="004D0DD7">
        <w:rPr>
          <w:rFonts w:eastAsia="楷体"/>
          <w:sz w:val="24"/>
          <w:szCs w:val="24"/>
        </w:rPr>
        <w:t>5G</w:t>
      </w:r>
      <w:r w:rsidRPr="004D0DD7">
        <w:rPr>
          <w:rFonts w:eastAsia="楷体"/>
          <w:sz w:val="24"/>
          <w:szCs w:val="24"/>
        </w:rPr>
        <w:t>试验网络</w:t>
      </w:r>
      <w:r w:rsidRPr="004D0DD7">
        <w:rPr>
          <w:rFonts w:eastAsia="楷体"/>
          <w:sz w:val="24"/>
          <w:szCs w:val="24"/>
        </w:rPr>
        <w:t>“</w:t>
      </w:r>
      <w:r w:rsidRPr="004D0DD7">
        <w:rPr>
          <w:rFonts w:eastAsia="楷体"/>
          <w:sz w:val="24"/>
          <w:szCs w:val="24"/>
        </w:rPr>
        <w:t>小蜘蛛网</w:t>
      </w:r>
      <w:r w:rsidRPr="004D0DD7">
        <w:rPr>
          <w:rFonts w:eastAsia="楷体"/>
          <w:sz w:val="24"/>
          <w:szCs w:val="24"/>
        </w:rPr>
        <w:t>”</w:t>
      </w:r>
      <w:r w:rsidR="002A6FFD" w:rsidRPr="004D0DD7">
        <w:rPr>
          <w:rFonts w:eastAsia="楷体"/>
          <w:sz w:val="24"/>
          <w:szCs w:val="24"/>
        </w:rPr>
        <w:t>，</w:t>
      </w:r>
      <w:r w:rsidRPr="004D0DD7">
        <w:rPr>
          <w:rFonts w:eastAsia="楷体"/>
          <w:sz w:val="24"/>
          <w:szCs w:val="24"/>
        </w:rPr>
        <w:t>具备单次</w:t>
      </w:r>
      <w:r w:rsidRPr="004D0DD7">
        <w:rPr>
          <w:rFonts w:eastAsia="楷体"/>
          <w:sz w:val="24"/>
          <w:szCs w:val="24"/>
        </w:rPr>
        <w:t>30</w:t>
      </w:r>
      <w:r w:rsidRPr="004D0DD7">
        <w:rPr>
          <w:rFonts w:eastAsia="楷体"/>
          <w:sz w:val="24"/>
          <w:szCs w:val="24"/>
        </w:rPr>
        <w:t>分钟左右的不间断、低时延宽带通信服务能力。基于银河航天</w:t>
      </w:r>
      <w:r w:rsidRPr="004D0DD7">
        <w:rPr>
          <w:rFonts w:eastAsia="楷体"/>
          <w:sz w:val="24"/>
          <w:szCs w:val="24"/>
        </w:rPr>
        <w:t>“</w:t>
      </w:r>
      <w:r w:rsidRPr="004D0DD7">
        <w:rPr>
          <w:rFonts w:eastAsia="楷体"/>
          <w:sz w:val="24"/>
          <w:szCs w:val="24"/>
        </w:rPr>
        <w:t>小蜘蛛网</w:t>
      </w:r>
      <w:r w:rsidRPr="004D0DD7">
        <w:rPr>
          <w:rFonts w:eastAsia="楷体"/>
          <w:sz w:val="24"/>
          <w:szCs w:val="24"/>
        </w:rPr>
        <w:t>”</w:t>
      </w:r>
      <w:r w:rsidRPr="004D0DD7">
        <w:rPr>
          <w:rFonts w:eastAsia="楷体"/>
          <w:sz w:val="24"/>
          <w:szCs w:val="24"/>
        </w:rPr>
        <w:t>，可开展低轨卫星互联网频谱高效协作感知与智能决策技术演示验证。</w:t>
      </w:r>
    </w:p>
    <w:p w14:paraId="6B36F1AE" w14:textId="77777777" w:rsidR="00DF7A4D" w:rsidRPr="004D0DD7" w:rsidRDefault="004B2FEA" w:rsidP="008F0172">
      <w:pPr>
        <w:snapToGrid w:val="0"/>
        <w:spacing w:line="440" w:lineRule="exact"/>
        <w:ind w:firstLineChars="200" w:firstLine="480"/>
        <w:rPr>
          <w:rFonts w:eastAsia="楷体"/>
          <w:sz w:val="24"/>
          <w:szCs w:val="24"/>
        </w:rPr>
      </w:pPr>
      <w:r w:rsidRPr="004D0DD7">
        <w:rPr>
          <w:rFonts w:eastAsia="楷体"/>
          <w:sz w:val="24"/>
          <w:szCs w:val="24"/>
        </w:rPr>
        <w:t>银河航天建设了微波暗室，可对卫星载荷进行射频测试</w:t>
      </w:r>
      <w:r w:rsidR="002A6FFD" w:rsidRPr="004D0DD7">
        <w:rPr>
          <w:rFonts w:eastAsia="楷体"/>
          <w:sz w:val="24"/>
          <w:szCs w:val="24"/>
        </w:rPr>
        <w:t>，并且</w:t>
      </w:r>
      <w:r w:rsidRPr="004D0DD7">
        <w:rPr>
          <w:rFonts w:eastAsia="楷体"/>
          <w:sz w:val="24"/>
          <w:szCs w:val="24"/>
        </w:rPr>
        <w:t>已经采购</w:t>
      </w:r>
      <w:r w:rsidR="002A6FFD" w:rsidRPr="004D0DD7">
        <w:rPr>
          <w:rFonts w:eastAsia="楷体"/>
          <w:sz w:val="24"/>
          <w:szCs w:val="24"/>
        </w:rPr>
        <w:t>了多项</w:t>
      </w:r>
      <w:r w:rsidRPr="004D0DD7">
        <w:rPr>
          <w:rFonts w:eastAsia="楷体"/>
          <w:sz w:val="24"/>
          <w:szCs w:val="24"/>
        </w:rPr>
        <w:t>可用于卫星感知终端原型样机研发的</w:t>
      </w:r>
      <w:r w:rsidR="002A6FFD" w:rsidRPr="004D0DD7">
        <w:rPr>
          <w:rFonts w:eastAsia="楷体"/>
          <w:sz w:val="24"/>
          <w:szCs w:val="24"/>
        </w:rPr>
        <w:t>仪器仪表</w:t>
      </w:r>
      <w:r w:rsidRPr="004D0DD7">
        <w:rPr>
          <w:rFonts w:eastAsia="楷体"/>
          <w:sz w:val="24"/>
          <w:szCs w:val="24"/>
        </w:rPr>
        <w:t>设备</w:t>
      </w:r>
      <w:r w:rsidR="002A6FFD" w:rsidRPr="004D0DD7">
        <w:rPr>
          <w:rFonts w:eastAsia="楷体"/>
          <w:sz w:val="24"/>
          <w:szCs w:val="24"/>
        </w:rPr>
        <w:t>如图</w:t>
      </w:r>
      <w:r w:rsidR="00DF32BF" w:rsidRPr="004D0DD7">
        <w:rPr>
          <w:rFonts w:eastAsia="楷体"/>
          <w:sz w:val="24"/>
          <w:szCs w:val="24"/>
        </w:rPr>
        <w:t>5</w:t>
      </w:r>
      <w:r w:rsidR="00DF32BF" w:rsidRPr="004D0DD7">
        <w:rPr>
          <w:rFonts w:eastAsia="楷体"/>
          <w:sz w:val="24"/>
          <w:szCs w:val="24"/>
        </w:rPr>
        <w:t>所示</w:t>
      </w:r>
      <w:r w:rsidR="002A6FFD" w:rsidRPr="004D0DD7">
        <w:rPr>
          <w:rFonts w:eastAsia="楷体"/>
          <w:sz w:val="24"/>
          <w:szCs w:val="24"/>
        </w:rPr>
        <w:t>，</w:t>
      </w:r>
      <w:r w:rsidRPr="004D0DD7">
        <w:rPr>
          <w:rFonts w:eastAsia="楷体"/>
          <w:sz w:val="24"/>
          <w:szCs w:val="24"/>
        </w:rPr>
        <w:t>包含信号源、频谱仪、</w:t>
      </w:r>
      <w:proofErr w:type="gramStart"/>
      <w:r w:rsidRPr="004D0DD7">
        <w:rPr>
          <w:rFonts w:eastAsia="楷体"/>
          <w:sz w:val="24"/>
          <w:szCs w:val="24"/>
        </w:rPr>
        <w:t>矢</w:t>
      </w:r>
      <w:proofErr w:type="gramEnd"/>
      <w:r w:rsidRPr="004D0DD7">
        <w:rPr>
          <w:rFonts w:eastAsia="楷体"/>
          <w:sz w:val="24"/>
          <w:szCs w:val="24"/>
        </w:rPr>
        <w:t>网、功率计、电子负载、示波器等。</w:t>
      </w:r>
    </w:p>
    <w:p w14:paraId="35E28F08" w14:textId="77777777" w:rsidR="00DF7A4D" w:rsidRPr="004D0DD7" w:rsidRDefault="00DF7A4D">
      <w:pPr>
        <w:jc w:val="center"/>
        <w:rPr>
          <w:rFonts w:eastAsia="楷体"/>
          <w:highlight w:val="yellow"/>
        </w:rPr>
      </w:pPr>
    </w:p>
    <w:p w14:paraId="4F95F242" w14:textId="77777777" w:rsidR="00DF7A4D" w:rsidRPr="004D0DD7" w:rsidRDefault="004B2FEA">
      <w:pPr>
        <w:jc w:val="center"/>
        <w:rPr>
          <w:rFonts w:eastAsia="楷体"/>
        </w:rPr>
      </w:pPr>
      <w:r w:rsidRPr="004D0DD7">
        <w:rPr>
          <w:rFonts w:eastAsia="楷体"/>
          <w:noProof/>
        </w:rPr>
        <w:drawing>
          <wp:inline distT="0" distB="0" distL="0" distR="0" wp14:anchorId="4A071378" wp14:editId="0C82B5D8">
            <wp:extent cx="2490470" cy="1717675"/>
            <wp:effectExtent l="19050" t="19050" r="2413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02080" cy="1725572"/>
                    </a:xfrm>
                    <a:prstGeom prst="rect">
                      <a:avLst/>
                    </a:prstGeom>
                    <a:noFill/>
                    <a:ln>
                      <a:solidFill>
                        <a:schemeClr val="tx1"/>
                      </a:solidFill>
                      <a:prstDash val="solid"/>
                    </a:ln>
                  </pic:spPr>
                </pic:pic>
              </a:graphicData>
            </a:graphic>
          </wp:inline>
        </w:drawing>
      </w:r>
      <w:r w:rsidRPr="004D0DD7">
        <w:rPr>
          <w:rFonts w:eastAsia="楷体"/>
        </w:rPr>
        <w:t xml:space="preserve">          </w:t>
      </w:r>
      <w:r w:rsidRPr="004D0DD7">
        <w:rPr>
          <w:rFonts w:eastAsia="楷体"/>
          <w:noProof/>
        </w:rPr>
        <w:drawing>
          <wp:inline distT="0" distB="0" distL="0" distR="0" wp14:anchorId="0D86CB61" wp14:editId="07350CA7">
            <wp:extent cx="2508885" cy="173355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p>
    <w:p w14:paraId="467BAB56" w14:textId="77777777" w:rsidR="00DF7A4D" w:rsidRPr="004D0DD7" w:rsidRDefault="002A6FFD" w:rsidP="002A6FFD">
      <w:pPr>
        <w:pStyle w:val="a9"/>
        <w:numPr>
          <w:ilvl w:val="1"/>
          <w:numId w:val="18"/>
        </w:numPr>
        <w:jc w:val="both"/>
        <w:rPr>
          <w:rFonts w:ascii="Times New Roman" w:eastAsia="楷体" w:hAnsi="Times New Roman" w:cs="Times New Roman"/>
          <w:color w:val="000000" w:themeColor="text1"/>
          <w:szCs w:val="21"/>
        </w:rPr>
      </w:pPr>
      <w:r w:rsidRPr="004D0DD7">
        <w:rPr>
          <w:rFonts w:ascii="Times New Roman" w:eastAsia="楷体" w:hAnsi="Times New Roman" w:cs="Times New Roman"/>
          <w:color w:val="000000" w:themeColor="text1"/>
        </w:rPr>
        <w:t xml:space="preserve"> </w:t>
      </w:r>
      <w:r w:rsidR="004B2FEA" w:rsidRPr="004D0DD7">
        <w:rPr>
          <w:rFonts w:ascii="Times New Roman" w:eastAsia="楷体" w:hAnsi="Times New Roman" w:cs="Times New Roman"/>
          <w:color w:val="000000" w:themeColor="text1"/>
        </w:rPr>
        <w:t>实验室微波暗室</w:t>
      </w:r>
      <w:r w:rsidR="004B2FEA" w:rsidRPr="004D0DD7">
        <w:rPr>
          <w:rFonts w:ascii="Times New Roman" w:eastAsia="楷体" w:hAnsi="Times New Roman" w:cs="Times New Roman"/>
          <w:color w:val="000000" w:themeColor="text1"/>
        </w:rPr>
        <w:t xml:space="preserve">                                                    </w:t>
      </w:r>
      <w:r w:rsidRPr="004D0DD7">
        <w:rPr>
          <w:rFonts w:ascii="Times New Roman" w:eastAsia="楷体" w:hAnsi="Times New Roman" w:cs="Times New Roman"/>
          <w:color w:val="000000" w:themeColor="text1"/>
        </w:rPr>
        <w:t xml:space="preserve">     b) </w:t>
      </w:r>
      <w:r w:rsidR="004B2FEA" w:rsidRPr="004D0DD7">
        <w:rPr>
          <w:rFonts w:ascii="Times New Roman" w:eastAsia="楷体" w:hAnsi="Times New Roman" w:cs="Times New Roman"/>
          <w:color w:val="000000" w:themeColor="text1"/>
        </w:rPr>
        <w:t xml:space="preserve"> </w:t>
      </w:r>
      <w:r w:rsidRPr="004D0DD7">
        <w:rPr>
          <w:rFonts w:ascii="Times New Roman" w:eastAsia="楷体" w:hAnsi="Times New Roman" w:cs="Times New Roman"/>
          <w:color w:val="000000" w:themeColor="text1"/>
        </w:rPr>
        <w:t xml:space="preserve"> </w:t>
      </w:r>
      <w:r w:rsidR="004B2FEA" w:rsidRPr="004D0DD7">
        <w:rPr>
          <w:rFonts w:ascii="Times New Roman" w:eastAsia="楷体" w:hAnsi="Times New Roman" w:cs="Times New Roman"/>
          <w:color w:val="000000" w:themeColor="text1"/>
          <w:szCs w:val="21"/>
        </w:rPr>
        <w:t>67GHz</w:t>
      </w:r>
      <w:r w:rsidR="004B2FEA" w:rsidRPr="004D0DD7">
        <w:rPr>
          <w:rFonts w:ascii="Times New Roman" w:eastAsia="楷体" w:hAnsi="Times New Roman" w:cs="Times New Roman"/>
          <w:color w:val="000000" w:themeColor="text1"/>
          <w:szCs w:val="21"/>
        </w:rPr>
        <w:t>信号源</w:t>
      </w:r>
    </w:p>
    <w:p w14:paraId="1168E886" w14:textId="77777777" w:rsidR="00DF7A4D" w:rsidRPr="004D0DD7" w:rsidRDefault="004B2FEA">
      <w:pPr>
        <w:rPr>
          <w:rFonts w:eastAsia="楷体"/>
          <w:lang w:val="zh-CN"/>
        </w:rPr>
      </w:pPr>
      <w:r w:rsidRPr="004D0DD7">
        <w:rPr>
          <w:rFonts w:eastAsia="楷体"/>
          <w:noProof/>
        </w:rPr>
        <w:drawing>
          <wp:inline distT="0" distB="0" distL="0" distR="0" wp14:anchorId="19330FED" wp14:editId="56F6C5D9">
            <wp:extent cx="2508885" cy="173355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r w:rsidRPr="004D0DD7">
        <w:rPr>
          <w:rFonts w:eastAsia="楷体"/>
          <w:lang w:val="zh-CN"/>
        </w:rPr>
        <w:t xml:space="preserve">            </w:t>
      </w:r>
      <w:r w:rsidRPr="004D0DD7">
        <w:rPr>
          <w:rFonts w:eastAsia="楷体"/>
          <w:noProof/>
        </w:rPr>
        <w:drawing>
          <wp:inline distT="0" distB="0" distL="0" distR="0" wp14:anchorId="5410EC00" wp14:editId="283A917F">
            <wp:extent cx="2508885" cy="173355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p>
    <w:p w14:paraId="00AD0DD6" w14:textId="77777777" w:rsidR="00DF7A4D" w:rsidRPr="004D0DD7" w:rsidRDefault="002A6FFD">
      <w:pPr>
        <w:pStyle w:val="a9"/>
        <w:ind w:firstLineChars="600" w:firstLine="1200"/>
        <w:jc w:val="both"/>
        <w:rPr>
          <w:rFonts w:ascii="Times New Roman" w:eastAsia="楷体" w:hAnsi="Times New Roman" w:cs="Times New Roman"/>
          <w:szCs w:val="21"/>
        </w:rPr>
      </w:pPr>
      <w:r w:rsidRPr="004D0DD7">
        <w:rPr>
          <w:rFonts w:ascii="Times New Roman" w:eastAsia="楷体" w:hAnsi="Times New Roman" w:cs="Times New Roman"/>
        </w:rPr>
        <w:t>c)</w:t>
      </w:r>
      <w:r w:rsidR="004B2FEA" w:rsidRPr="004D0DD7">
        <w:rPr>
          <w:rFonts w:ascii="Times New Roman" w:eastAsia="楷体" w:hAnsi="Times New Roman" w:cs="Times New Roman"/>
        </w:rPr>
        <w:t xml:space="preserve"> </w:t>
      </w:r>
      <w:r w:rsidRPr="004D0DD7">
        <w:rPr>
          <w:rFonts w:ascii="Times New Roman" w:eastAsia="楷体" w:hAnsi="Times New Roman" w:cs="Times New Roman"/>
        </w:rPr>
        <w:t xml:space="preserve">  </w:t>
      </w:r>
      <w:r w:rsidR="004B2FEA" w:rsidRPr="004D0DD7">
        <w:rPr>
          <w:rFonts w:ascii="Times New Roman" w:eastAsia="楷体" w:hAnsi="Times New Roman" w:cs="Times New Roman"/>
          <w:szCs w:val="21"/>
        </w:rPr>
        <w:t>67GHz</w:t>
      </w:r>
      <w:proofErr w:type="gramStart"/>
      <w:r w:rsidR="004B2FEA" w:rsidRPr="004D0DD7">
        <w:rPr>
          <w:rFonts w:ascii="Times New Roman" w:eastAsia="楷体" w:hAnsi="Times New Roman" w:cs="Times New Roman"/>
          <w:szCs w:val="21"/>
        </w:rPr>
        <w:t>矢</w:t>
      </w:r>
      <w:proofErr w:type="gramEnd"/>
      <w:r w:rsidR="004B2FEA" w:rsidRPr="004D0DD7">
        <w:rPr>
          <w:rFonts w:ascii="Times New Roman" w:eastAsia="楷体" w:hAnsi="Times New Roman" w:cs="Times New Roman"/>
          <w:szCs w:val="21"/>
        </w:rPr>
        <w:t>网</w:t>
      </w:r>
      <w:r w:rsidR="004B2FEA" w:rsidRPr="004D0DD7">
        <w:rPr>
          <w:rFonts w:ascii="Times New Roman" w:eastAsia="楷体" w:hAnsi="Times New Roman" w:cs="Times New Roman"/>
          <w:szCs w:val="21"/>
        </w:rPr>
        <w:t xml:space="preserve">                                                   </w:t>
      </w:r>
      <w:r w:rsidRPr="004D0DD7">
        <w:rPr>
          <w:rFonts w:ascii="Times New Roman" w:eastAsia="楷体" w:hAnsi="Times New Roman" w:cs="Times New Roman"/>
          <w:szCs w:val="21"/>
        </w:rPr>
        <w:t xml:space="preserve">          </w:t>
      </w:r>
      <w:r w:rsidR="004B2FEA" w:rsidRPr="004D0DD7">
        <w:rPr>
          <w:rFonts w:ascii="Times New Roman" w:eastAsia="楷体" w:hAnsi="Times New Roman" w:cs="Times New Roman"/>
          <w:szCs w:val="21"/>
        </w:rPr>
        <w:t xml:space="preserve"> </w:t>
      </w:r>
      <w:r w:rsidRPr="004D0DD7">
        <w:rPr>
          <w:rFonts w:ascii="Times New Roman" w:eastAsia="楷体" w:hAnsi="Times New Roman" w:cs="Times New Roman"/>
        </w:rPr>
        <w:t>d)</w:t>
      </w:r>
      <w:r w:rsidR="004B2FEA" w:rsidRPr="004D0DD7">
        <w:rPr>
          <w:rFonts w:ascii="Times New Roman" w:eastAsia="楷体" w:hAnsi="Times New Roman" w:cs="Times New Roman"/>
        </w:rPr>
        <w:t xml:space="preserve"> 50GHz</w:t>
      </w:r>
      <w:r w:rsidR="004B2FEA" w:rsidRPr="004D0DD7">
        <w:rPr>
          <w:rFonts w:ascii="Times New Roman" w:eastAsia="楷体" w:hAnsi="Times New Roman" w:cs="Times New Roman"/>
        </w:rPr>
        <w:t>功率计</w:t>
      </w:r>
    </w:p>
    <w:p w14:paraId="09F88437" w14:textId="77777777" w:rsidR="00DF7A4D" w:rsidRPr="004D0DD7" w:rsidRDefault="004B2FEA">
      <w:pPr>
        <w:rPr>
          <w:rFonts w:eastAsia="楷体"/>
          <w:lang w:val="zh-CN"/>
        </w:rPr>
      </w:pPr>
      <w:r w:rsidRPr="004D0DD7">
        <w:rPr>
          <w:rFonts w:eastAsia="楷体"/>
          <w:noProof/>
        </w:rPr>
        <w:lastRenderedPageBreak/>
        <w:drawing>
          <wp:inline distT="0" distB="0" distL="0" distR="0" wp14:anchorId="69EC7247" wp14:editId="2EE8F006">
            <wp:extent cx="2508885" cy="173355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r w:rsidRPr="004D0DD7">
        <w:rPr>
          <w:rFonts w:eastAsia="楷体"/>
          <w:lang w:val="zh-CN"/>
        </w:rPr>
        <w:t xml:space="preserve">           </w:t>
      </w:r>
      <w:r w:rsidRPr="004D0DD7">
        <w:rPr>
          <w:rFonts w:eastAsia="楷体"/>
          <w:noProof/>
        </w:rPr>
        <w:drawing>
          <wp:inline distT="0" distB="0" distL="0" distR="0" wp14:anchorId="394CF50A" wp14:editId="586158D2">
            <wp:extent cx="2508885" cy="17335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p>
    <w:p w14:paraId="1DF4F1AC" w14:textId="77777777" w:rsidR="00DF7A4D" w:rsidRPr="004D0DD7" w:rsidRDefault="004B2FEA" w:rsidP="002A6FFD">
      <w:pPr>
        <w:pStyle w:val="a9"/>
        <w:numPr>
          <w:ilvl w:val="3"/>
          <w:numId w:val="23"/>
        </w:numPr>
        <w:jc w:val="both"/>
        <w:rPr>
          <w:rFonts w:ascii="Times New Roman" w:eastAsia="楷体" w:hAnsi="Times New Roman" w:cs="Times New Roman"/>
        </w:rPr>
      </w:pPr>
      <w:r w:rsidRPr="004D0DD7">
        <w:rPr>
          <w:rFonts w:ascii="Times New Roman" w:eastAsia="楷体" w:hAnsi="Times New Roman" w:cs="Times New Roman"/>
        </w:rPr>
        <w:t>示波器</w:t>
      </w:r>
      <w:r w:rsidRPr="004D0DD7">
        <w:rPr>
          <w:rFonts w:ascii="Times New Roman" w:eastAsia="楷体" w:hAnsi="Times New Roman" w:cs="Times New Roman"/>
        </w:rPr>
        <w:t xml:space="preserve">                                                          </w:t>
      </w:r>
      <w:r w:rsidR="002A6FFD" w:rsidRPr="004D0DD7">
        <w:rPr>
          <w:rFonts w:ascii="Times New Roman" w:eastAsia="楷体" w:hAnsi="Times New Roman" w:cs="Times New Roman"/>
        </w:rPr>
        <w:t xml:space="preserve">     </w:t>
      </w:r>
      <w:r w:rsidRPr="004D0DD7">
        <w:rPr>
          <w:rFonts w:ascii="Times New Roman" w:eastAsia="楷体" w:hAnsi="Times New Roman" w:cs="Times New Roman"/>
        </w:rPr>
        <w:t xml:space="preserve">   </w:t>
      </w:r>
      <w:r w:rsidR="002A6FFD" w:rsidRPr="004D0DD7">
        <w:rPr>
          <w:rFonts w:ascii="Times New Roman" w:eastAsia="楷体" w:hAnsi="Times New Roman" w:cs="Times New Roman"/>
        </w:rPr>
        <w:t xml:space="preserve">f)  </w:t>
      </w:r>
      <w:r w:rsidRPr="004D0DD7">
        <w:rPr>
          <w:rFonts w:ascii="Times New Roman" w:eastAsia="楷体" w:hAnsi="Times New Roman" w:cs="Times New Roman"/>
        </w:rPr>
        <w:t xml:space="preserve"> </w:t>
      </w:r>
      <w:r w:rsidRPr="004D0DD7">
        <w:rPr>
          <w:rFonts w:ascii="Times New Roman" w:eastAsia="楷体" w:hAnsi="Times New Roman" w:cs="Times New Roman"/>
        </w:rPr>
        <w:t>电子负载和直流源</w:t>
      </w:r>
    </w:p>
    <w:p w14:paraId="58E82199" w14:textId="77777777" w:rsidR="00DF7A4D" w:rsidRPr="004D0DD7" w:rsidRDefault="004B2FEA">
      <w:pPr>
        <w:rPr>
          <w:rFonts w:eastAsia="楷体"/>
        </w:rPr>
      </w:pPr>
      <w:r w:rsidRPr="004D0DD7">
        <w:rPr>
          <w:rFonts w:eastAsia="楷体"/>
          <w:noProof/>
        </w:rPr>
        <w:drawing>
          <wp:inline distT="0" distB="0" distL="0" distR="0" wp14:anchorId="2999687A" wp14:editId="7D49D148">
            <wp:extent cx="2508885" cy="173355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r w:rsidRPr="004D0DD7">
        <w:rPr>
          <w:rFonts w:eastAsia="楷体"/>
        </w:rPr>
        <w:t xml:space="preserve">             </w:t>
      </w:r>
      <w:r w:rsidRPr="004D0DD7">
        <w:rPr>
          <w:rFonts w:eastAsia="楷体"/>
          <w:noProof/>
        </w:rPr>
        <w:drawing>
          <wp:inline distT="0" distB="0" distL="0" distR="0" wp14:anchorId="13EEA381" wp14:editId="45035884">
            <wp:extent cx="2508885" cy="173355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2508885" cy="1733550"/>
                    </a:xfrm>
                    <a:prstGeom prst="rect">
                      <a:avLst/>
                    </a:prstGeom>
                    <a:noFill/>
                    <a:ln>
                      <a:noFill/>
                    </a:ln>
                  </pic:spPr>
                </pic:pic>
              </a:graphicData>
            </a:graphic>
          </wp:inline>
        </w:drawing>
      </w:r>
    </w:p>
    <w:p w14:paraId="5C5DBF10" w14:textId="77777777" w:rsidR="00DF7A4D" w:rsidRPr="004D0DD7" w:rsidRDefault="004B2FEA">
      <w:pPr>
        <w:pStyle w:val="a9"/>
        <w:ind w:firstLineChars="300" w:firstLine="600"/>
        <w:jc w:val="both"/>
        <w:rPr>
          <w:rFonts w:ascii="Times New Roman" w:eastAsia="楷体" w:hAnsi="Times New Roman" w:cs="Times New Roman"/>
        </w:rPr>
      </w:pPr>
      <w:r w:rsidRPr="004D0DD7">
        <w:rPr>
          <w:rFonts w:ascii="Times New Roman" w:eastAsia="楷体" w:hAnsi="Times New Roman" w:cs="Times New Roman"/>
        </w:rPr>
        <w:t xml:space="preserve"> </w:t>
      </w:r>
      <w:r w:rsidR="002A6FFD" w:rsidRPr="004D0DD7">
        <w:rPr>
          <w:rFonts w:ascii="Times New Roman" w:eastAsia="楷体" w:hAnsi="Times New Roman" w:cs="Times New Roman"/>
        </w:rPr>
        <w:t>h)</w:t>
      </w:r>
      <w:r w:rsidRPr="004D0DD7">
        <w:rPr>
          <w:rFonts w:ascii="Times New Roman" w:eastAsia="楷体" w:hAnsi="Times New Roman" w:cs="Times New Roman"/>
        </w:rPr>
        <w:t xml:space="preserve"> 52G USB</w:t>
      </w:r>
      <w:r w:rsidRPr="004D0DD7">
        <w:rPr>
          <w:rFonts w:ascii="Times New Roman" w:eastAsia="楷体" w:hAnsi="Times New Roman" w:cs="Times New Roman"/>
        </w:rPr>
        <w:t>矢量网络分析仪</w:t>
      </w:r>
      <w:r w:rsidRPr="004D0DD7">
        <w:rPr>
          <w:rFonts w:ascii="Times New Roman" w:eastAsia="楷体" w:hAnsi="Times New Roman" w:cs="Times New Roman"/>
        </w:rPr>
        <w:t xml:space="preserve">                                       </w:t>
      </w:r>
      <w:r w:rsidR="002A6FFD" w:rsidRPr="004D0DD7">
        <w:rPr>
          <w:rFonts w:ascii="Times New Roman" w:eastAsia="楷体" w:hAnsi="Times New Roman" w:cs="Times New Roman"/>
        </w:rPr>
        <w:t xml:space="preserve">       </w:t>
      </w:r>
      <w:r w:rsidRPr="004D0DD7">
        <w:rPr>
          <w:rFonts w:ascii="Times New Roman" w:eastAsia="楷体" w:hAnsi="Times New Roman" w:cs="Times New Roman"/>
        </w:rPr>
        <w:t xml:space="preserve"> </w:t>
      </w:r>
      <w:proofErr w:type="spellStart"/>
      <w:r w:rsidR="002A6FFD" w:rsidRPr="004D0DD7">
        <w:rPr>
          <w:rFonts w:ascii="Times New Roman" w:eastAsia="楷体" w:hAnsi="Times New Roman" w:cs="Times New Roman"/>
        </w:rPr>
        <w:t>i</w:t>
      </w:r>
      <w:proofErr w:type="spellEnd"/>
      <w:r w:rsidR="002A6FFD" w:rsidRPr="004D0DD7">
        <w:rPr>
          <w:rFonts w:ascii="Times New Roman" w:eastAsia="楷体" w:hAnsi="Times New Roman" w:cs="Times New Roman"/>
        </w:rPr>
        <w:t>)</w:t>
      </w:r>
      <w:r w:rsidRPr="004D0DD7">
        <w:rPr>
          <w:rFonts w:ascii="Times New Roman" w:eastAsia="楷体" w:hAnsi="Times New Roman" w:cs="Times New Roman"/>
        </w:rPr>
        <w:t xml:space="preserve"> </w:t>
      </w:r>
      <w:r w:rsidRPr="004D0DD7">
        <w:rPr>
          <w:rFonts w:ascii="Times New Roman" w:eastAsia="楷体" w:hAnsi="Times New Roman" w:cs="Times New Roman"/>
        </w:rPr>
        <w:t>高频矢量信号分析仪</w:t>
      </w:r>
    </w:p>
    <w:p w14:paraId="1377AE1E" w14:textId="77777777" w:rsidR="00DF7A4D" w:rsidRPr="004D0DD7" w:rsidRDefault="00DF7A4D">
      <w:pPr>
        <w:jc w:val="center"/>
        <w:rPr>
          <w:rFonts w:eastAsia="楷体"/>
        </w:rPr>
      </w:pPr>
    </w:p>
    <w:p w14:paraId="715F7E8D" w14:textId="77777777" w:rsidR="00DF7A4D" w:rsidRPr="004D0DD7" w:rsidRDefault="004B2FEA">
      <w:pPr>
        <w:pStyle w:val="a9"/>
        <w:rPr>
          <w:rFonts w:ascii="Times New Roman" w:eastAsia="楷体" w:hAnsi="Times New Roman" w:cs="Times New Roman"/>
        </w:rPr>
      </w:pPr>
      <w:r w:rsidRPr="004D0DD7">
        <w:rPr>
          <w:rFonts w:ascii="Times New Roman" w:eastAsia="楷体" w:hAnsi="Times New Roman" w:cs="Times New Roman"/>
        </w:rPr>
        <w:t>图</w:t>
      </w:r>
      <w:r w:rsidRPr="004D0DD7">
        <w:rPr>
          <w:rFonts w:ascii="Times New Roman" w:eastAsia="楷体" w:hAnsi="Times New Roman" w:cs="Times New Roman"/>
        </w:rPr>
        <w:t xml:space="preserve"> </w:t>
      </w:r>
      <w:r w:rsidR="00DF32BF" w:rsidRPr="004D0DD7">
        <w:rPr>
          <w:rFonts w:ascii="Times New Roman" w:eastAsia="楷体" w:hAnsi="Times New Roman" w:cs="Times New Roman"/>
        </w:rPr>
        <w:t>5</w:t>
      </w:r>
      <w:r w:rsidRPr="004D0DD7">
        <w:rPr>
          <w:rFonts w:ascii="Times New Roman" w:eastAsia="楷体" w:hAnsi="Times New Roman" w:cs="Times New Roman"/>
        </w:rPr>
        <w:t xml:space="preserve"> </w:t>
      </w:r>
      <w:r w:rsidR="00DF32BF" w:rsidRPr="004D0DD7">
        <w:rPr>
          <w:rFonts w:ascii="Times New Roman" w:eastAsia="楷体" w:hAnsi="Times New Roman" w:cs="Times New Roman"/>
        </w:rPr>
        <w:t>相关仪器仪表设备</w:t>
      </w:r>
    </w:p>
    <w:p w14:paraId="7786D643" w14:textId="77777777" w:rsidR="003D1278" w:rsidRPr="004D0DD7" w:rsidRDefault="003D1278" w:rsidP="003D1278">
      <w:pPr>
        <w:snapToGrid w:val="0"/>
        <w:spacing w:line="440" w:lineRule="exact"/>
        <w:ind w:firstLine="570"/>
        <w:rPr>
          <w:rFonts w:eastAsia="楷体"/>
          <w:color w:val="0070C0"/>
          <w:sz w:val="28"/>
          <w:szCs w:val="28"/>
        </w:rPr>
      </w:pPr>
      <w:r w:rsidRPr="004D0DD7">
        <w:rPr>
          <w:rFonts w:eastAsia="楷体"/>
          <w:color w:val="0070C0"/>
          <w:sz w:val="28"/>
          <w:szCs w:val="28"/>
        </w:rPr>
        <w:t>3</w:t>
      </w:r>
      <w:r w:rsidRPr="004D0DD7">
        <w:rPr>
          <w:rFonts w:eastAsia="楷体"/>
          <w:color w:val="0070C0"/>
          <w:sz w:val="28"/>
          <w:szCs w:val="28"/>
        </w:rPr>
        <w:t>．</w:t>
      </w:r>
      <w:r w:rsidRPr="004D0DD7">
        <w:rPr>
          <w:rFonts w:eastAsia="楷体"/>
          <w:b/>
          <w:bCs/>
          <w:color w:val="0070C0"/>
          <w:sz w:val="28"/>
          <w:szCs w:val="28"/>
        </w:rPr>
        <w:t>正在承担的与本项目相关的科研项目情况</w:t>
      </w:r>
      <w:r w:rsidRPr="004D0DD7">
        <w:rPr>
          <w:rFonts w:eastAsia="楷体"/>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0AD6D00A" w14:textId="444B2829" w:rsidR="003C7171" w:rsidRPr="004D0DD7" w:rsidRDefault="003C7171" w:rsidP="003C7171">
      <w:pPr>
        <w:snapToGrid w:val="0"/>
        <w:spacing w:line="440" w:lineRule="exact"/>
        <w:ind w:firstLineChars="196" w:firstLine="470"/>
        <w:rPr>
          <w:rFonts w:eastAsia="楷体"/>
          <w:sz w:val="24"/>
          <w:szCs w:val="24"/>
        </w:rPr>
      </w:pPr>
      <w:r w:rsidRPr="004D0DD7">
        <w:rPr>
          <w:rFonts w:eastAsia="楷体"/>
          <w:sz w:val="24"/>
          <w:szCs w:val="24"/>
        </w:rPr>
        <w:t>（</w:t>
      </w:r>
      <w:r w:rsidRPr="004D0DD7">
        <w:rPr>
          <w:rFonts w:eastAsia="楷体"/>
          <w:sz w:val="24"/>
          <w:szCs w:val="24"/>
        </w:rPr>
        <w:t>1</w:t>
      </w:r>
      <w:r w:rsidRPr="004D0DD7">
        <w:rPr>
          <w:rFonts w:eastAsia="楷体"/>
          <w:sz w:val="24"/>
          <w:szCs w:val="24"/>
        </w:rPr>
        <w:t>）冯大权：科技</w:t>
      </w:r>
      <w:proofErr w:type="gramStart"/>
      <w:r w:rsidRPr="004D0DD7">
        <w:rPr>
          <w:rFonts w:eastAsia="楷体"/>
          <w:sz w:val="24"/>
          <w:szCs w:val="24"/>
        </w:rPr>
        <w:t>部国家</w:t>
      </w:r>
      <w:proofErr w:type="gramEnd"/>
      <w:r w:rsidRPr="004D0DD7">
        <w:rPr>
          <w:rFonts w:eastAsia="楷体"/>
          <w:sz w:val="24"/>
          <w:szCs w:val="24"/>
        </w:rPr>
        <w:t>重点研发计划项目</w:t>
      </w:r>
      <w:r w:rsidRPr="004D0DD7">
        <w:rPr>
          <w:rFonts w:eastAsia="楷体"/>
          <w:sz w:val="24"/>
          <w:szCs w:val="24"/>
        </w:rPr>
        <w:t>: “6G</w:t>
      </w:r>
      <w:r w:rsidRPr="004D0DD7">
        <w:rPr>
          <w:rFonts w:eastAsia="楷体"/>
          <w:sz w:val="24"/>
          <w:szCs w:val="24"/>
        </w:rPr>
        <w:t>频谱共享共存技术</w:t>
      </w:r>
      <w:r w:rsidRPr="004D0DD7">
        <w:rPr>
          <w:rFonts w:eastAsia="楷体"/>
          <w:sz w:val="24"/>
          <w:szCs w:val="24"/>
        </w:rPr>
        <w:t>”</w:t>
      </w:r>
      <w:r w:rsidRPr="004D0DD7">
        <w:rPr>
          <w:rFonts w:eastAsia="楷体"/>
          <w:sz w:val="24"/>
          <w:szCs w:val="24"/>
        </w:rPr>
        <w:t>，项目编号：</w:t>
      </w:r>
      <w:r w:rsidRPr="004D0DD7">
        <w:rPr>
          <w:rFonts w:eastAsia="楷体"/>
          <w:sz w:val="24"/>
          <w:szCs w:val="24"/>
        </w:rPr>
        <w:t>2020YFB1807600</w:t>
      </w:r>
      <w:r w:rsidRPr="004D0DD7">
        <w:rPr>
          <w:rFonts w:eastAsia="楷体"/>
          <w:sz w:val="24"/>
          <w:szCs w:val="24"/>
        </w:rPr>
        <w:t>，</w:t>
      </w:r>
      <w:r w:rsidRPr="004D0DD7">
        <w:rPr>
          <w:rFonts w:eastAsia="楷体"/>
          <w:sz w:val="24"/>
          <w:szCs w:val="24"/>
        </w:rPr>
        <w:t>2020.12-2023.11</w:t>
      </w:r>
      <w:r w:rsidRPr="004D0DD7">
        <w:rPr>
          <w:rFonts w:eastAsia="楷体"/>
          <w:sz w:val="24"/>
          <w:szCs w:val="24"/>
        </w:rPr>
        <w:t>，</w:t>
      </w:r>
      <w:r w:rsidR="00BE000A">
        <w:rPr>
          <w:rFonts w:eastAsia="楷体" w:hint="eastAsia"/>
          <w:sz w:val="24"/>
          <w:szCs w:val="24"/>
        </w:rPr>
        <w:t>2</w:t>
      </w:r>
      <w:r w:rsidR="00BE000A">
        <w:rPr>
          <w:rFonts w:eastAsia="楷体"/>
          <w:sz w:val="24"/>
          <w:szCs w:val="24"/>
        </w:rPr>
        <w:t>19</w:t>
      </w:r>
      <w:r w:rsidR="00BE000A">
        <w:rPr>
          <w:rFonts w:eastAsia="楷体" w:hint="eastAsia"/>
          <w:sz w:val="24"/>
          <w:szCs w:val="24"/>
        </w:rPr>
        <w:t>万，</w:t>
      </w:r>
      <w:r w:rsidRPr="004D0DD7">
        <w:rPr>
          <w:rFonts w:eastAsia="楷体"/>
          <w:sz w:val="24"/>
          <w:szCs w:val="24"/>
        </w:rPr>
        <w:t>子课题负责人</w:t>
      </w:r>
    </w:p>
    <w:p w14:paraId="6DF7C14F" w14:textId="77777777" w:rsidR="003C7171" w:rsidRPr="004D0DD7" w:rsidRDefault="003C7171" w:rsidP="003C7171">
      <w:pPr>
        <w:snapToGrid w:val="0"/>
        <w:spacing w:line="440" w:lineRule="exact"/>
        <w:ind w:firstLineChars="196" w:firstLine="470"/>
        <w:rPr>
          <w:rFonts w:eastAsia="楷体"/>
          <w:sz w:val="24"/>
          <w:szCs w:val="24"/>
        </w:rPr>
      </w:pPr>
      <w:r w:rsidRPr="004D0DD7">
        <w:rPr>
          <w:rFonts w:eastAsia="楷体"/>
          <w:sz w:val="24"/>
          <w:szCs w:val="24"/>
        </w:rPr>
        <w:t>该课题主要针对未来</w:t>
      </w:r>
      <w:r w:rsidRPr="004D0DD7">
        <w:rPr>
          <w:rFonts w:eastAsia="楷体"/>
          <w:sz w:val="24"/>
          <w:szCs w:val="24"/>
        </w:rPr>
        <w:t>6G</w:t>
      </w:r>
      <w:r w:rsidR="004B70A2" w:rsidRPr="004D0DD7">
        <w:rPr>
          <w:rFonts w:eastAsia="楷体"/>
          <w:sz w:val="24"/>
          <w:szCs w:val="24"/>
        </w:rPr>
        <w:t>大宽带、超高传输速率、空天海地多场景等需求</w:t>
      </w:r>
      <w:r w:rsidRPr="004D0DD7">
        <w:rPr>
          <w:rFonts w:eastAsia="楷体"/>
          <w:sz w:val="24"/>
          <w:szCs w:val="24"/>
        </w:rPr>
        <w:t>，研究跨地域、跨频段、</w:t>
      </w:r>
      <w:r w:rsidRPr="004D0DD7">
        <w:rPr>
          <w:rFonts w:eastAsia="楷体"/>
          <w:sz w:val="24"/>
          <w:szCs w:val="24"/>
        </w:rPr>
        <w:t xml:space="preserve"> </w:t>
      </w:r>
      <w:r w:rsidRPr="004D0DD7">
        <w:rPr>
          <w:rFonts w:eastAsia="楷体"/>
          <w:sz w:val="24"/>
          <w:szCs w:val="24"/>
        </w:rPr>
        <w:t>跨业</w:t>
      </w:r>
      <w:proofErr w:type="gramStart"/>
      <w:r w:rsidRPr="004D0DD7">
        <w:rPr>
          <w:rFonts w:eastAsia="楷体"/>
          <w:sz w:val="24"/>
          <w:szCs w:val="24"/>
        </w:rPr>
        <w:t>务</w:t>
      </w:r>
      <w:proofErr w:type="gramEnd"/>
      <w:r w:rsidRPr="004D0DD7">
        <w:rPr>
          <w:rFonts w:eastAsia="楷体"/>
          <w:sz w:val="24"/>
          <w:szCs w:val="24"/>
        </w:rPr>
        <w:t>的多非授权频段通信系统</w:t>
      </w:r>
      <w:proofErr w:type="gramStart"/>
      <w:r w:rsidRPr="004D0DD7">
        <w:rPr>
          <w:rFonts w:eastAsia="楷体"/>
          <w:sz w:val="24"/>
          <w:szCs w:val="24"/>
        </w:rPr>
        <w:t>间资源</w:t>
      </w:r>
      <w:proofErr w:type="gramEnd"/>
      <w:r w:rsidRPr="004D0DD7">
        <w:rPr>
          <w:rFonts w:eastAsia="楷体"/>
          <w:sz w:val="24"/>
          <w:szCs w:val="24"/>
        </w:rPr>
        <w:t>调配和干扰管控技术。虽然研究内容和本项目有所不同，但其涉及到的频谱感知架构设计、智能学习和网络动态优化设计方法可以为本项目提供参考。</w:t>
      </w:r>
    </w:p>
    <w:p w14:paraId="54BFDDF2" w14:textId="77777777" w:rsidR="003C7171" w:rsidRPr="004D0DD7" w:rsidRDefault="003C7171" w:rsidP="003C7171">
      <w:pPr>
        <w:widowControl/>
        <w:numPr>
          <w:ilvl w:val="0"/>
          <w:numId w:val="19"/>
        </w:numPr>
        <w:snapToGrid w:val="0"/>
        <w:spacing w:line="440" w:lineRule="exact"/>
        <w:ind w:firstLineChars="196" w:firstLine="470"/>
        <w:jc w:val="left"/>
        <w:rPr>
          <w:rFonts w:eastAsia="楷体"/>
          <w:sz w:val="24"/>
          <w:szCs w:val="24"/>
          <w:lang w:bidi="ar"/>
        </w:rPr>
      </w:pPr>
      <w:r w:rsidRPr="004D0DD7">
        <w:rPr>
          <w:rFonts w:eastAsia="楷体"/>
          <w:sz w:val="24"/>
          <w:szCs w:val="24"/>
          <w:lang w:bidi="ar"/>
        </w:rPr>
        <w:t>刘宗香：国家自然科学基金委员会面上项目</w:t>
      </w:r>
      <w:r w:rsidRPr="004D0DD7">
        <w:rPr>
          <w:rFonts w:eastAsia="楷体"/>
          <w:sz w:val="24"/>
          <w:szCs w:val="24"/>
          <w:lang w:bidi="ar"/>
        </w:rPr>
        <w:t xml:space="preserve">, </w:t>
      </w:r>
      <w:r w:rsidRPr="004D0DD7">
        <w:rPr>
          <w:rFonts w:eastAsia="楷体"/>
          <w:sz w:val="24"/>
          <w:szCs w:val="24"/>
          <w:lang w:bidi="ar"/>
        </w:rPr>
        <w:t>：</w:t>
      </w:r>
      <w:r w:rsidRPr="004D0DD7">
        <w:rPr>
          <w:rFonts w:eastAsia="楷体"/>
          <w:sz w:val="24"/>
          <w:szCs w:val="24"/>
          <w:lang w:bidi="ar"/>
        </w:rPr>
        <w:t>“</w:t>
      </w:r>
      <w:r w:rsidRPr="004D0DD7">
        <w:rPr>
          <w:rFonts w:eastAsia="楷体"/>
          <w:sz w:val="24"/>
          <w:szCs w:val="24"/>
          <w:lang w:bidi="ar"/>
        </w:rPr>
        <w:t>面向目标跟踪的变结构</w:t>
      </w:r>
      <w:r w:rsidRPr="004D0DD7">
        <w:rPr>
          <w:rFonts w:eastAsia="楷体"/>
          <w:sz w:val="24"/>
          <w:szCs w:val="24"/>
          <w:lang w:bidi="ar"/>
        </w:rPr>
        <w:t>T-S</w:t>
      </w:r>
      <w:r w:rsidRPr="004D0DD7">
        <w:rPr>
          <w:rFonts w:eastAsia="楷体"/>
          <w:sz w:val="24"/>
          <w:szCs w:val="24"/>
          <w:lang w:bidi="ar"/>
        </w:rPr>
        <w:t>模糊语义模型估计理论与方法研究</w:t>
      </w:r>
      <w:r w:rsidRPr="004D0DD7">
        <w:rPr>
          <w:rFonts w:eastAsia="楷体"/>
          <w:sz w:val="24"/>
          <w:szCs w:val="24"/>
          <w:lang w:bidi="ar"/>
        </w:rPr>
        <w:t>”</w:t>
      </w:r>
      <w:r w:rsidRPr="004D0DD7">
        <w:rPr>
          <w:rFonts w:eastAsia="楷体"/>
          <w:sz w:val="24"/>
          <w:szCs w:val="24"/>
          <w:lang w:bidi="ar"/>
        </w:rPr>
        <w:t>，项目编号：</w:t>
      </w:r>
      <w:r w:rsidRPr="004D0DD7">
        <w:rPr>
          <w:rFonts w:eastAsia="楷体"/>
          <w:sz w:val="24"/>
          <w:szCs w:val="24"/>
          <w:lang w:bidi="ar"/>
        </w:rPr>
        <w:t xml:space="preserve">62171287, 2022-01-01 </w:t>
      </w:r>
      <w:r w:rsidRPr="004D0DD7">
        <w:rPr>
          <w:rFonts w:eastAsia="楷体"/>
          <w:sz w:val="24"/>
          <w:szCs w:val="24"/>
          <w:lang w:bidi="ar"/>
        </w:rPr>
        <w:t>至</w:t>
      </w:r>
      <w:r w:rsidRPr="004D0DD7">
        <w:rPr>
          <w:rFonts w:eastAsia="楷体"/>
          <w:sz w:val="24"/>
          <w:szCs w:val="24"/>
          <w:lang w:bidi="ar"/>
        </w:rPr>
        <w:t xml:space="preserve"> 2025-12-31, 57</w:t>
      </w:r>
      <w:r w:rsidRPr="004D0DD7">
        <w:rPr>
          <w:rFonts w:eastAsia="楷体"/>
          <w:sz w:val="24"/>
          <w:szCs w:val="24"/>
          <w:lang w:bidi="ar"/>
        </w:rPr>
        <w:t>万元</w:t>
      </w:r>
      <w:r w:rsidRPr="004D0DD7">
        <w:rPr>
          <w:rFonts w:eastAsia="楷体"/>
          <w:sz w:val="24"/>
          <w:szCs w:val="24"/>
          <w:lang w:bidi="ar"/>
        </w:rPr>
        <w:t xml:space="preserve">, </w:t>
      </w:r>
      <w:r w:rsidRPr="004D0DD7">
        <w:rPr>
          <w:rFonts w:eastAsia="楷体"/>
          <w:sz w:val="24"/>
          <w:szCs w:val="24"/>
          <w:lang w:bidi="ar"/>
        </w:rPr>
        <w:t>在</w:t>
      </w:r>
      <w:proofErr w:type="gramStart"/>
      <w:r w:rsidRPr="004D0DD7">
        <w:rPr>
          <w:rFonts w:eastAsia="楷体"/>
          <w:sz w:val="24"/>
          <w:szCs w:val="24"/>
          <w:lang w:bidi="ar"/>
        </w:rPr>
        <w:t>研</w:t>
      </w:r>
      <w:proofErr w:type="gramEnd"/>
      <w:r w:rsidRPr="004D0DD7">
        <w:rPr>
          <w:rFonts w:eastAsia="楷体"/>
          <w:sz w:val="24"/>
          <w:szCs w:val="24"/>
          <w:lang w:bidi="ar"/>
        </w:rPr>
        <w:t xml:space="preserve">, </w:t>
      </w:r>
      <w:r w:rsidRPr="004D0DD7">
        <w:rPr>
          <w:rFonts w:eastAsia="楷体"/>
          <w:sz w:val="24"/>
          <w:szCs w:val="24"/>
          <w:lang w:bidi="ar"/>
        </w:rPr>
        <w:t>参与。</w:t>
      </w:r>
    </w:p>
    <w:p w14:paraId="5FB27CA1" w14:textId="77777777" w:rsidR="003C7171" w:rsidRPr="004D0DD7" w:rsidRDefault="003C7171" w:rsidP="003C7171">
      <w:pPr>
        <w:widowControl/>
        <w:numPr>
          <w:ilvl w:val="255"/>
          <w:numId w:val="0"/>
        </w:numPr>
        <w:snapToGrid w:val="0"/>
        <w:spacing w:line="440" w:lineRule="exact"/>
        <w:ind w:firstLine="420"/>
        <w:jc w:val="left"/>
        <w:rPr>
          <w:rFonts w:eastAsia="楷体"/>
          <w:sz w:val="24"/>
          <w:szCs w:val="24"/>
          <w:lang w:bidi="ar"/>
        </w:rPr>
      </w:pPr>
      <w:r w:rsidRPr="004D0DD7">
        <w:rPr>
          <w:rFonts w:eastAsia="楷体"/>
          <w:sz w:val="24"/>
          <w:szCs w:val="24"/>
          <w:lang w:bidi="ar"/>
        </w:rPr>
        <w:lastRenderedPageBreak/>
        <w:t>该课题主要研究基于变结构</w:t>
      </w:r>
      <w:r w:rsidRPr="004D0DD7">
        <w:rPr>
          <w:rFonts w:eastAsia="楷体"/>
          <w:sz w:val="24"/>
          <w:szCs w:val="24"/>
          <w:lang w:bidi="ar"/>
        </w:rPr>
        <w:t>T-S</w:t>
      </w:r>
      <w:r w:rsidRPr="004D0DD7">
        <w:rPr>
          <w:rFonts w:eastAsia="楷体"/>
          <w:sz w:val="24"/>
          <w:szCs w:val="24"/>
          <w:lang w:bidi="ar"/>
        </w:rPr>
        <w:t>模糊语义模型的目标追踪算法。虽然研究内容与本项目不同，但涉及到的目标追踪及识别的智能学习方法以及相关数字信号处理方法可以为频谱高效感知与智能决策技术做参考。</w:t>
      </w:r>
    </w:p>
    <w:p w14:paraId="5D642605" w14:textId="77777777" w:rsidR="003C7171" w:rsidRPr="004D0DD7" w:rsidRDefault="003C7171" w:rsidP="003C7171">
      <w:pPr>
        <w:widowControl/>
        <w:numPr>
          <w:ilvl w:val="0"/>
          <w:numId w:val="20"/>
        </w:numPr>
        <w:snapToGrid w:val="0"/>
        <w:spacing w:line="440" w:lineRule="exact"/>
        <w:ind w:firstLineChars="196" w:firstLine="470"/>
        <w:jc w:val="left"/>
        <w:rPr>
          <w:rFonts w:eastAsia="楷体"/>
          <w:sz w:val="24"/>
          <w:szCs w:val="24"/>
          <w:lang w:bidi="ar"/>
        </w:rPr>
      </w:pPr>
      <w:r w:rsidRPr="004D0DD7">
        <w:rPr>
          <w:rFonts w:eastAsia="楷体"/>
          <w:sz w:val="24"/>
          <w:szCs w:val="24"/>
          <w:lang w:bidi="ar"/>
        </w:rPr>
        <w:t>周振华：国家自然科学基金委员会</w:t>
      </w:r>
      <w:r w:rsidRPr="004D0DD7">
        <w:rPr>
          <w:rFonts w:eastAsia="楷体"/>
          <w:sz w:val="24"/>
          <w:szCs w:val="24"/>
          <w:lang w:bidi="ar"/>
        </w:rPr>
        <w:t xml:space="preserve">, </w:t>
      </w:r>
      <w:r w:rsidRPr="004D0DD7">
        <w:rPr>
          <w:rFonts w:eastAsia="楷体"/>
          <w:sz w:val="24"/>
          <w:szCs w:val="24"/>
          <w:lang w:bidi="ar"/>
        </w:rPr>
        <w:t>面上项目：</w:t>
      </w:r>
      <w:r w:rsidRPr="004D0DD7">
        <w:rPr>
          <w:rFonts w:eastAsia="楷体"/>
          <w:sz w:val="24"/>
          <w:szCs w:val="24"/>
          <w:lang w:bidi="ar"/>
        </w:rPr>
        <w:t>“</w:t>
      </w:r>
      <w:r w:rsidRPr="004D0DD7">
        <w:rPr>
          <w:rFonts w:eastAsia="楷体"/>
          <w:sz w:val="24"/>
          <w:szCs w:val="24"/>
          <w:lang w:bidi="ar"/>
        </w:rPr>
        <w:t>基于低精度量化的数字阵列雷达信号设计与处理方法</w:t>
      </w:r>
      <w:r w:rsidRPr="004D0DD7">
        <w:rPr>
          <w:rFonts w:eastAsia="楷体"/>
          <w:sz w:val="24"/>
          <w:szCs w:val="24"/>
          <w:lang w:bidi="ar"/>
        </w:rPr>
        <w:t>”,</w:t>
      </w:r>
      <w:r w:rsidRPr="004D0DD7">
        <w:rPr>
          <w:rFonts w:eastAsia="楷体"/>
          <w:sz w:val="24"/>
          <w:szCs w:val="24"/>
          <w:lang w:bidi="ar"/>
        </w:rPr>
        <w:t>项目编号：</w:t>
      </w:r>
      <w:r w:rsidRPr="004D0DD7">
        <w:rPr>
          <w:rFonts w:eastAsia="楷体"/>
          <w:sz w:val="24"/>
          <w:szCs w:val="24"/>
          <w:lang w:bidi="ar"/>
        </w:rPr>
        <w:t>62171292</w:t>
      </w:r>
      <w:r w:rsidRPr="004D0DD7">
        <w:rPr>
          <w:rFonts w:eastAsia="楷体"/>
          <w:sz w:val="24"/>
          <w:szCs w:val="24"/>
          <w:lang w:bidi="ar"/>
        </w:rPr>
        <w:t>，</w:t>
      </w:r>
      <w:r w:rsidRPr="004D0DD7">
        <w:rPr>
          <w:rFonts w:eastAsia="楷体"/>
          <w:sz w:val="24"/>
          <w:szCs w:val="24"/>
          <w:lang w:bidi="ar"/>
        </w:rPr>
        <w:t xml:space="preserve"> 2022-01-01 </w:t>
      </w:r>
      <w:r w:rsidRPr="004D0DD7">
        <w:rPr>
          <w:rFonts w:eastAsia="楷体"/>
          <w:sz w:val="24"/>
          <w:szCs w:val="24"/>
          <w:lang w:bidi="ar"/>
        </w:rPr>
        <w:t>至</w:t>
      </w:r>
      <w:r w:rsidRPr="004D0DD7">
        <w:rPr>
          <w:rFonts w:eastAsia="楷体"/>
          <w:sz w:val="24"/>
          <w:szCs w:val="24"/>
          <w:lang w:bidi="ar"/>
        </w:rPr>
        <w:t xml:space="preserve"> 2025-12-31, 57</w:t>
      </w:r>
      <w:r w:rsidRPr="004D0DD7">
        <w:rPr>
          <w:rFonts w:eastAsia="楷体"/>
          <w:sz w:val="24"/>
          <w:szCs w:val="24"/>
          <w:lang w:bidi="ar"/>
        </w:rPr>
        <w:t>万元</w:t>
      </w:r>
      <w:r w:rsidRPr="004D0DD7">
        <w:rPr>
          <w:rFonts w:eastAsia="楷体"/>
          <w:sz w:val="24"/>
          <w:szCs w:val="24"/>
          <w:lang w:bidi="ar"/>
        </w:rPr>
        <w:t xml:space="preserve">, </w:t>
      </w:r>
      <w:r w:rsidRPr="004D0DD7">
        <w:rPr>
          <w:rFonts w:eastAsia="楷体"/>
          <w:sz w:val="24"/>
          <w:szCs w:val="24"/>
          <w:lang w:bidi="ar"/>
        </w:rPr>
        <w:t>在</w:t>
      </w:r>
      <w:proofErr w:type="gramStart"/>
      <w:r w:rsidRPr="004D0DD7">
        <w:rPr>
          <w:rFonts w:eastAsia="楷体"/>
          <w:sz w:val="24"/>
          <w:szCs w:val="24"/>
          <w:lang w:bidi="ar"/>
        </w:rPr>
        <w:t>研</w:t>
      </w:r>
      <w:proofErr w:type="gramEnd"/>
      <w:r w:rsidRPr="004D0DD7">
        <w:rPr>
          <w:rFonts w:eastAsia="楷体"/>
          <w:sz w:val="24"/>
          <w:szCs w:val="24"/>
          <w:lang w:bidi="ar"/>
        </w:rPr>
        <w:t xml:space="preserve">, </w:t>
      </w:r>
      <w:r w:rsidRPr="004D0DD7">
        <w:rPr>
          <w:rFonts w:eastAsia="楷体"/>
          <w:sz w:val="24"/>
          <w:szCs w:val="24"/>
          <w:lang w:bidi="ar"/>
        </w:rPr>
        <w:t>参与</w:t>
      </w:r>
      <w:r w:rsidRPr="004D0DD7">
        <w:rPr>
          <w:rFonts w:eastAsia="楷体"/>
          <w:sz w:val="24"/>
          <w:szCs w:val="24"/>
          <w:lang w:bidi="ar"/>
        </w:rPr>
        <w:t xml:space="preserve"> </w:t>
      </w:r>
    </w:p>
    <w:p w14:paraId="66137F7B" w14:textId="77777777" w:rsidR="003C7171" w:rsidRPr="004D0DD7" w:rsidRDefault="003C7171" w:rsidP="003C7171">
      <w:pPr>
        <w:widowControl/>
        <w:numPr>
          <w:ilvl w:val="255"/>
          <w:numId w:val="0"/>
        </w:numPr>
        <w:snapToGrid w:val="0"/>
        <w:spacing w:line="440" w:lineRule="exact"/>
        <w:ind w:firstLine="420"/>
        <w:jc w:val="left"/>
        <w:rPr>
          <w:rFonts w:eastAsia="楷体"/>
          <w:sz w:val="24"/>
          <w:szCs w:val="24"/>
          <w:lang w:bidi="ar"/>
        </w:rPr>
      </w:pPr>
      <w:r w:rsidRPr="004D0DD7">
        <w:rPr>
          <w:rFonts w:eastAsia="楷体"/>
          <w:sz w:val="24"/>
          <w:szCs w:val="24"/>
          <w:lang w:bidi="ar"/>
        </w:rPr>
        <w:t>该课题主要研究低精度量化的数字雷达阵列信号处理及设计方案，虽然研究内容与本项目不同，但涉及的信号处理及设计技术可以为低轨卫星互联网通信与频谱感知一体化终端原理样机研制与信号</w:t>
      </w:r>
      <w:proofErr w:type="gramStart"/>
      <w:r w:rsidRPr="004D0DD7">
        <w:rPr>
          <w:rFonts w:eastAsia="楷体"/>
          <w:sz w:val="24"/>
          <w:szCs w:val="24"/>
          <w:lang w:bidi="ar"/>
        </w:rPr>
        <w:t>采集做</w:t>
      </w:r>
      <w:proofErr w:type="gramEnd"/>
      <w:r w:rsidRPr="004D0DD7">
        <w:rPr>
          <w:rFonts w:eastAsia="楷体"/>
          <w:sz w:val="24"/>
          <w:szCs w:val="24"/>
          <w:lang w:bidi="ar"/>
        </w:rPr>
        <w:t>参考。</w:t>
      </w:r>
    </w:p>
    <w:p w14:paraId="150E8095" w14:textId="77777777" w:rsidR="003D1278" w:rsidRPr="004D0DD7" w:rsidRDefault="003D1278" w:rsidP="003D1278">
      <w:pPr>
        <w:snapToGrid w:val="0"/>
        <w:spacing w:afterLines="50" w:after="156" w:line="440" w:lineRule="exact"/>
        <w:ind w:firstLine="573"/>
        <w:rPr>
          <w:rFonts w:eastAsia="楷体"/>
          <w:color w:val="0070C0"/>
          <w:sz w:val="28"/>
          <w:szCs w:val="28"/>
        </w:rPr>
      </w:pPr>
      <w:r w:rsidRPr="004D0DD7">
        <w:rPr>
          <w:rFonts w:eastAsia="楷体"/>
          <w:color w:val="0070C0"/>
          <w:sz w:val="28"/>
          <w:szCs w:val="28"/>
        </w:rPr>
        <w:t>4</w:t>
      </w:r>
      <w:r w:rsidRPr="004D0DD7">
        <w:rPr>
          <w:rFonts w:eastAsia="楷体"/>
          <w:color w:val="0070C0"/>
          <w:sz w:val="28"/>
          <w:szCs w:val="28"/>
        </w:rPr>
        <w:t>．</w:t>
      </w:r>
      <w:r w:rsidRPr="004D0DD7">
        <w:rPr>
          <w:rFonts w:eastAsia="楷体"/>
          <w:b/>
          <w:bCs/>
          <w:color w:val="0070C0"/>
          <w:sz w:val="28"/>
          <w:szCs w:val="28"/>
        </w:rPr>
        <w:t>完成国家自然科学基金项目情况</w:t>
      </w:r>
      <w:r w:rsidRPr="004D0DD7">
        <w:rPr>
          <w:rFonts w:eastAsia="楷体"/>
          <w:color w:val="0070C0"/>
          <w:sz w:val="28"/>
          <w:szCs w:val="28"/>
        </w:rPr>
        <w:t>（对申请人负责的前一个已资助期满的科学基金项目（项目名称及批准号）完成情况、后续研究进展及与本申请项目的关系加以详细说明。另附该项目的研究工作总结摘要（限</w:t>
      </w:r>
      <w:r w:rsidRPr="004D0DD7">
        <w:rPr>
          <w:rFonts w:eastAsia="楷体"/>
          <w:color w:val="0070C0"/>
          <w:sz w:val="28"/>
          <w:szCs w:val="28"/>
        </w:rPr>
        <w:t>500</w:t>
      </w:r>
      <w:r w:rsidRPr="004D0DD7">
        <w:rPr>
          <w:rFonts w:eastAsia="楷体"/>
          <w:color w:val="0070C0"/>
          <w:sz w:val="28"/>
          <w:szCs w:val="28"/>
        </w:rPr>
        <w:t>字）和相关成果详细目录）。</w:t>
      </w:r>
    </w:p>
    <w:p w14:paraId="68678102" w14:textId="77777777" w:rsidR="00DF7A4D" w:rsidRPr="004D0DD7" w:rsidRDefault="004B2FEA">
      <w:pPr>
        <w:snapToGrid w:val="0"/>
        <w:spacing w:line="400" w:lineRule="exact"/>
        <w:ind w:firstLineChars="196" w:firstLine="470"/>
        <w:rPr>
          <w:rFonts w:eastAsia="楷体"/>
          <w:sz w:val="24"/>
          <w:szCs w:val="24"/>
        </w:rPr>
      </w:pPr>
      <w:r w:rsidRPr="004D0DD7">
        <w:rPr>
          <w:rFonts w:eastAsia="楷体"/>
          <w:sz w:val="24"/>
          <w:szCs w:val="24"/>
        </w:rPr>
        <w:t>项目申请人冯大权博士承担过国家自然科学基金青年基金项目</w:t>
      </w:r>
      <w:r w:rsidRPr="004D0DD7">
        <w:rPr>
          <w:rFonts w:eastAsia="楷体"/>
          <w:sz w:val="24"/>
          <w:szCs w:val="24"/>
        </w:rPr>
        <w:t>“</w:t>
      </w:r>
      <w:r w:rsidRPr="004D0DD7">
        <w:rPr>
          <w:rFonts w:eastAsia="楷体"/>
          <w:sz w:val="24"/>
          <w:szCs w:val="24"/>
        </w:rPr>
        <w:t>全双工</w:t>
      </w:r>
      <w:r w:rsidRPr="004D0DD7">
        <w:rPr>
          <w:rFonts w:eastAsia="楷体"/>
          <w:sz w:val="24"/>
          <w:szCs w:val="24"/>
        </w:rPr>
        <w:t>D2D</w:t>
      </w:r>
      <w:r w:rsidRPr="004D0DD7">
        <w:rPr>
          <w:rFonts w:eastAsia="楷体"/>
          <w:sz w:val="24"/>
          <w:szCs w:val="24"/>
        </w:rPr>
        <w:t>通信无线资源优化分配研究</w:t>
      </w:r>
      <w:r w:rsidRPr="004D0DD7">
        <w:rPr>
          <w:rFonts w:eastAsia="楷体"/>
          <w:sz w:val="24"/>
          <w:szCs w:val="24"/>
        </w:rPr>
        <w:t>”</w:t>
      </w:r>
      <w:r w:rsidRPr="004D0DD7">
        <w:rPr>
          <w:rFonts w:eastAsia="楷体"/>
          <w:sz w:val="24"/>
          <w:szCs w:val="24"/>
        </w:rPr>
        <w:t>，项目批号：</w:t>
      </w:r>
      <w:r w:rsidRPr="004D0DD7">
        <w:rPr>
          <w:rFonts w:eastAsia="楷体"/>
          <w:sz w:val="24"/>
          <w:szCs w:val="24"/>
        </w:rPr>
        <w:t>61701317</w:t>
      </w:r>
      <w:r w:rsidRPr="004D0DD7">
        <w:rPr>
          <w:rFonts w:eastAsia="楷体"/>
          <w:sz w:val="24"/>
          <w:szCs w:val="24"/>
        </w:rPr>
        <w:t>，</w:t>
      </w:r>
      <w:r w:rsidRPr="004D0DD7">
        <w:rPr>
          <w:rFonts w:eastAsia="楷体"/>
          <w:sz w:val="24"/>
          <w:szCs w:val="24"/>
        </w:rPr>
        <w:t>2018.01-2020.12</w:t>
      </w:r>
      <w:r w:rsidRPr="004D0DD7">
        <w:rPr>
          <w:rFonts w:eastAsia="楷体"/>
          <w:sz w:val="24"/>
          <w:szCs w:val="24"/>
        </w:rPr>
        <w:t>，已结题。此项目的研究进展顺利，在研究的过程中，除了</w:t>
      </w:r>
      <w:r w:rsidRPr="004D0DD7">
        <w:rPr>
          <w:rFonts w:eastAsia="楷体"/>
          <w:sz w:val="24"/>
          <w:szCs w:val="24"/>
        </w:rPr>
        <w:t>D2D</w:t>
      </w:r>
      <w:r w:rsidRPr="004D0DD7">
        <w:rPr>
          <w:rFonts w:eastAsia="楷体"/>
          <w:sz w:val="24"/>
          <w:szCs w:val="24"/>
        </w:rPr>
        <w:t>通信相关的研究工作，还结合未来移动通信的最新发展趋势，研究了时敏传输技术以及移动边缘计算在异构蜂窝网络中应用，如：辅助视频信息传输、车联网中计算卸载等。其中涉及到传输机制设计、多域资源优化配置、用户接入控制这些研究思路和分析方法可以为本项目的研究提供借鉴和参考。</w:t>
      </w:r>
    </w:p>
    <w:p w14:paraId="65CD225C" w14:textId="77777777" w:rsidR="00DF7A4D" w:rsidRPr="004D0DD7" w:rsidRDefault="004B2FEA">
      <w:pPr>
        <w:snapToGrid w:val="0"/>
        <w:spacing w:line="400" w:lineRule="exact"/>
        <w:ind w:firstLineChars="196" w:firstLine="472"/>
        <w:rPr>
          <w:rFonts w:eastAsia="楷体"/>
          <w:b/>
          <w:bCs/>
          <w:sz w:val="24"/>
          <w:szCs w:val="24"/>
        </w:rPr>
      </w:pPr>
      <w:r w:rsidRPr="004D0DD7">
        <w:rPr>
          <w:rFonts w:eastAsia="楷体"/>
          <w:b/>
          <w:bCs/>
          <w:sz w:val="24"/>
          <w:szCs w:val="24"/>
        </w:rPr>
        <w:t>项目研究工作结题摘要：</w:t>
      </w:r>
    </w:p>
    <w:p w14:paraId="09AC0E33" w14:textId="77777777" w:rsidR="00DF7A4D" w:rsidRPr="004D0DD7" w:rsidRDefault="004B2FEA">
      <w:pPr>
        <w:snapToGrid w:val="0"/>
        <w:spacing w:line="400" w:lineRule="exact"/>
        <w:ind w:firstLineChars="196" w:firstLine="470"/>
        <w:rPr>
          <w:rFonts w:eastAsia="楷体"/>
          <w:b/>
          <w:sz w:val="24"/>
          <w:szCs w:val="24"/>
        </w:rPr>
      </w:pPr>
      <w:r w:rsidRPr="004D0DD7">
        <w:rPr>
          <w:rFonts w:eastAsia="楷体"/>
          <w:sz w:val="24"/>
          <w:szCs w:val="24"/>
        </w:rPr>
        <w:t>5G</w:t>
      </w:r>
      <w:r w:rsidRPr="004D0DD7">
        <w:rPr>
          <w:rFonts w:eastAsia="楷体"/>
          <w:sz w:val="24"/>
          <w:szCs w:val="24"/>
        </w:rPr>
        <w:t>异构无线网络是一种重要的网络技术支撑。随着无线通信技术的蓬勃发展，无线网络的异构不仅体现在传统的多层小区覆盖，还表现在传统无线蜂窝网络与</w:t>
      </w:r>
      <w:r w:rsidRPr="004D0DD7">
        <w:rPr>
          <w:rFonts w:eastAsia="楷体"/>
          <w:sz w:val="24"/>
          <w:szCs w:val="24"/>
        </w:rPr>
        <w:t>D2D</w:t>
      </w:r>
      <w:r w:rsidRPr="004D0DD7">
        <w:rPr>
          <w:rFonts w:eastAsia="楷体"/>
          <w:sz w:val="24"/>
          <w:szCs w:val="24"/>
        </w:rPr>
        <w:t>通信技术、移动边缘计算、车联网等技术的有机融合。在异构无线网络中，多种形式的信号传输常常需要共享一定的系统频谱资源。因此，如何通过合理的分配网络资源来最大化通信网络的一些关键性能指标如：频谱效率，能源效率，系统吞吐量等是无线网络研究中的热点问题。基于上述背景，本项目主要研究了：基于全双工</w:t>
      </w:r>
      <w:r w:rsidRPr="004D0DD7">
        <w:rPr>
          <w:rFonts w:eastAsia="楷体"/>
          <w:sz w:val="24"/>
          <w:szCs w:val="24"/>
        </w:rPr>
        <w:t>D2D</w:t>
      </w:r>
      <w:r w:rsidRPr="004D0DD7">
        <w:rPr>
          <w:rFonts w:eastAsia="楷体"/>
          <w:sz w:val="24"/>
          <w:szCs w:val="24"/>
        </w:rPr>
        <w:t>通信的网络资源优化与分配，基于</w:t>
      </w:r>
      <w:r w:rsidRPr="004D0DD7">
        <w:rPr>
          <w:rFonts w:eastAsia="楷体"/>
          <w:sz w:val="24"/>
          <w:szCs w:val="24"/>
        </w:rPr>
        <w:t>D2D</w:t>
      </w:r>
      <w:r w:rsidRPr="004D0DD7">
        <w:rPr>
          <w:rFonts w:eastAsia="楷体"/>
          <w:sz w:val="24"/>
          <w:szCs w:val="24"/>
        </w:rPr>
        <w:t>通信的车联网传输技术、车联网切换策略、</w:t>
      </w:r>
      <w:r w:rsidRPr="004D0DD7">
        <w:rPr>
          <w:rFonts w:eastAsia="楷体"/>
          <w:sz w:val="24"/>
          <w:szCs w:val="24"/>
        </w:rPr>
        <w:t>LTE-U</w:t>
      </w:r>
      <w:r w:rsidRPr="004D0DD7">
        <w:rPr>
          <w:rFonts w:eastAsia="楷体"/>
          <w:sz w:val="24"/>
          <w:szCs w:val="24"/>
        </w:rPr>
        <w:t>系统中用户接入控制与资源分配、移动边缘网络中的多域资源分配、基于</w:t>
      </w:r>
      <w:r w:rsidRPr="004D0DD7">
        <w:rPr>
          <w:rFonts w:eastAsia="楷体"/>
          <w:sz w:val="24"/>
          <w:szCs w:val="24"/>
        </w:rPr>
        <w:t>IMU-UWB</w:t>
      </w:r>
      <w:r w:rsidRPr="004D0DD7">
        <w:rPr>
          <w:rFonts w:eastAsia="楷体"/>
          <w:sz w:val="24"/>
          <w:szCs w:val="24"/>
        </w:rPr>
        <w:t>多传感器融合的高精度室内定位算法研究等。</w:t>
      </w:r>
    </w:p>
    <w:p w14:paraId="28A967C9" w14:textId="77777777" w:rsidR="00DF7A4D" w:rsidRPr="004D0DD7" w:rsidRDefault="004B2FEA">
      <w:pPr>
        <w:snapToGrid w:val="0"/>
        <w:spacing w:after="156" w:line="400" w:lineRule="exact"/>
        <w:ind w:firstLineChars="196" w:firstLine="472"/>
        <w:rPr>
          <w:rFonts w:eastAsia="楷体"/>
          <w:sz w:val="24"/>
          <w:szCs w:val="24"/>
        </w:rPr>
      </w:pPr>
      <w:r w:rsidRPr="004D0DD7">
        <w:rPr>
          <w:rFonts w:eastAsia="楷体"/>
          <w:b/>
          <w:sz w:val="24"/>
          <w:szCs w:val="24"/>
        </w:rPr>
        <w:t>项目研究成果</w:t>
      </w:r>
      <w:r w:rsidRPr="004D0DD7">
        <w:rPr>
          <w:rFonts w:eastAsia="楷体"/>
          <w:sz w:val="24"/>
          <w:szCs w:val="24"/>
        </w:rPr>
        <w:t>：发表学术论文</w:t>
      </w:r>
      <w:r w:rsidRPr="004D0DD7">
        <w:rPr>
          <w:rFonts w:eastAsia="楷体"/>
          <w:sz w:val="24"/>
          <w:szCs w:val="24"/>
        </w:rPr>
        <w:t>15</w:t>
      </w:r>
      <w:r w:rsidRPr="004D0DD7">
        <w:rPr>
          <w:rFonts w:eastAsia="楷体"/>
          <w:sz w:val="24"/>
          <w:szCs w:val="24"/>
        </w:rPr>
        <w:t>篇，其中</w:t>
      </w:r>
      <w:r w:rsidRPr="004D0DD7">
        <w:rPr>
          <w:rFonts w:eastAsia="楷体"/>
          <w:sz w:val="24"/>
          <w:szCs w:val="24"/>
        </w:rPr>
        <w:t xml:space="preserve">SCI </w:t>
      </w:r>
      <w:r w:rsidRPr="004D0DD7">
        <w:rPr>
          <w:rFonts w:eastAsia="楷体"/>
          <w:sz w:val="24"/>
          <w:szCs w:val="24"/>
        </w:rPr>
        <w:t>检索</w:t>
      </w:r>
      <w:r w:rsidRPr="004D0DD7">
        <w:rPr>
          <w:rFonts w:eastAsia="楷体"/>
          <w:sz w:val="24"/>
          <w:szCs w:val="24"/>
        </w:rPr>
        <w:t>10</w:t>
      </w:r>
      <w:r w:rsidRPr="004D0DD7">
        <w:rPr>
          <w:rFonts w:eastAsia="楷体"/>
          <w:sz w:val="24"/>
          <w:szCs w:val="24"/>
        </w:rPr>
        <w:t>篇，中文期刊论文</w:t>
      </w:r>
      <w:r w:rsidRPr="004D0DD7">
        <w:rPr>
          <w:rFonts w:eastAsia="楷体"/>
          <w:sz w:val="24"/>
          <w:szCs w:val="24"/>
        </w:rPr>
        <w:t>3</w:t>
      </w:r>
      <w:r w:rsidRPr="004D0DD7">
        <w:rPr>
          <w:rFonts w:eastAsia="楷体"/>
          <w:sz w:val="24"/>
          <w:szCs w:val="24"/>
        </w:rPr>
        <w:t>篇；提交申请专利</w:t>
      </w:r>
      <w:r w:rsidRPr="004D0DD7">
        <w:rPr>
          <w:rFonts w:eastAsia="楷体"/>
          <w:sz w:val="24"/>
          <w:szCs w:val="24"/>
        </w:rPr>
        <w:t xml:space="preserve"> 15</w:t>
      </w:r>
      <w:r w:rsidRPr="004D0DD7">
        <w:rPr>
          <w:rFonts w:eastAsia="楷体"/>
          <w:sz w:val="24"/>
          <w:szCs w:val="24"/>
        </w:rPr>
        <w:t>项，其中获得授权中国发明专利</w:t>
      </w:r>
      <w:r w:rsidRPr="004D0DD7">
        <w:rPr>
          <w:rFonts w:eastAsia="楷体"/>
          <w:sz w:val="24"/>
          <w:szCs w:val="24"/>
        </w:rPr>
        <w:t>1</w:t>
      </w:r>
      <w:r w:rsidRPr="004D0DD7">
        <w:rPr>
          <w:rFonts w:eastAsia="楷体"/>
          <w:sz w:val="24"/>
          <w:szCs w:val="24"/>
        </w:rPr>
        <w:t>项、实用新型专利</w:t>
      </w:r>
      <w:r w:rsidRPr="004D0DD7">
        <w:rPr>
          <w:rFonts w:eastAsia="楷体"/>
          <w:sz w:val="24"/>
          <w:szCs w:val="24"/>
        </w:rPr>
        <w:t>2</w:t>
      </w:r>
      <w:r w:rsidRPr="004D0DD7">
        <w:rPr>
          <w:rFonts w:eastAsia="楷体"/>
          <w:sz w:val="24"/>
          <w:szCs w:val="24"/>
        </w:rPr>
        <w:t>项，</w:t>
      </w:r>
      <w:r w:rsidRPr="004D0DD7">
        <w:rPr>
          <w:rFonts w:eastAsia="楷体"/>
          <w:sz w:val="24"/>
          <w:szCs w:val="24"/>
        </w:rPr>
        <w:t>PCT</w:t>
      </w:r>
      <w:r w:rsidRPr="004D0DD7">
        <w:rPr>
          <w:rFonts w:eastAsia="楷体"/>
          <w:sz w:val="24"/>
          <w:szCs w:val="24"/>
        </w:rPr>
        <w:t>专利</w:t>
      </w:r>
      <w:r w:rsidRPr="004D0DD7">
        <w:rPr>
          <w:rFonts w:eastAsia="楷体"/>
          <w:sz w:val="24"/>
          <w:szCs w:val="24"/>
        </w:rPr>
        <w:t>2</w:t>
      </w:r>
      <w:r w:rsidRPr="004D0DD7">
        <w:rPr>
          <w:rFonts w:eastAsia="楷体"/>
          <w:sz w:val="24"/>
          <w:szCs w:val="24"/>
        </w:rPr>
        <w:t>项。培养博士生</w:t>
      </w:r>
      <w:r w:rsidRPr="004D0DD7">
        <w:rPr>
          <w:rFonts w:eastAsia="楷体"/>
          <w:sz w:val="24"/>
          <w:szCs w:val="24"/>
        </w:rPr>
        <w:t>2</w:t>
      </w:r>
      <w:r w:rsidRPr="004D0DD7">
        <w:rPr>
          <w:rFonts w:eastAsia="楷体"/>
          <w:sz w:val="24"/>
          <w:szCs w:val="24"/>
        </w:rPr>
        <w:t>名，硕士生</w:t>
      </w:r>
      <w:r w:rsidRPr="004D0DD7">
        <w:rPr>
          <w:rFonts w:eastAsia="楷体"/>
          <w:sz w:val="24"/>
          <w:szCs w:val="24"/>
        </w:rPr>
        <w:t>5</w:t>
      </w:r>
      <w:r w:rsidRPr="004D0DD7">
        <w:rPr>
          <w:rFonts w:eastAsia="楷体"/>
          <w:sz w:val="24"/>
          <w:szCs w:val="24"/>
        </w:rPr>
        <w:t>名。</w:t>
      </w:r>
    </w:p>
    <w:p w14:paraId="05FF58C6" w14:textId="77777777" w:rsidR="00DF7A4D" w:rsidRPr="004D0DD7" w:rsidRDefault="004B2FEA">
      <w:pPr>
        <w:snapToGrid w:val="0"/>
        <w:ind w:firstLine="482"/>
        <w:rPr>
          <w:rFonts w:eastAsia="楷体"/>
          <w:b/>
        </w:rPr>
      </w:pPr>
      <w:r w:rsidRPr="004D0DD7">
        <w:rPr>
          <w:rFonts w:eastAsia="楷体"/>
          <w:b/>
          <w:sz w:val="24"/>
          <w:szCs w:val="24"/>
        </w:rPr>
        <w:lastRenderedPageBreak/>
        <w:t>期刊论文</w:t>
      </w:r>
      <w:r w:rsidRPr="004D0DD7">
        <w:rPr>
          <w:rFonts w:eastAsia="楷体"/>
          <w:b/>
          <w:sz w:val="24"/>
          <w:szCs w:val="24"/>
        </w:rPr>
        <w:t xml:space="preserve"> </w:t>
      </w:r>
      <w:r w:rsidRPr="004D0DD7">
        <w:rPr>
          <w:rFonts w:eastAsia="楷体"/>
          <w:b/>
        </w:rPr>
        <w:t xml:space="preserve"> </w:t>
      </w:r>
    </w:p>
    <w:p w14:paraId="2FFD53BC" w14:textId="77777777" w:rsidR="00DF7A4D" w:rsidRPr="004D0DD7" w:rsidRDefault="004B2FEA">
      <w:pPr>
        <w:numPr>
          <w:ilvl w:val="0"/>
          <w:numId w:val="12"/>
        </w:numPr>
        <w:ind w:left="930"/>
        <w:rPr>
          <w:rFonts w:eastAsia="楷体"/>
        </w:rPr>
      </w:pPr>
      <w:r w:rsidRPr="004D0DD7">
        <w:rPr>
          <w:rFonts w:eastAsia="楷体"/>
          <w:b/>
          <w:bCs/>
        </w:rPr>
        <w:t>Daquan Feng</w:t>
      </w:r>
      <w:r w:rsidRPr="004D0DD7">
        <w:rPr>
          <w:rFonts w:eastAsia="楷体"/>
        </w:rPr>
        <w:t xml:space="preserve">*, </w:t>
      </w:r>
      <w:proofErr w:type="spellStart"/>
      <w:r w:rsidRPr="004D0DD7">
        <w:rPr>
          <w:rFonts w:eastAsia="楷体"/>
        </w:rPr>
        <w:t>Changyang</w:t>
      </w:r>
      <w:proofErr w:type="spellEnd"/>
      <w:r w:rsidRPr="004D0DD7">
        <w:rPr>
          <w:rFonts w:eastAsia="楷体"/>
        </w:rPr>
        <w:t xml:space="preserve"> She, Kai Ying, </w:t>
      </w:r>
      <w:proofErr w:type="spellStart"/>
      <w:r w:rsidRPr="004D0DD7">
        <w:rPr>
          <w:rFonts w:eastAsia="楷体"/>
        </w:rPr>
        <w:t>Lifeng</w:t>
      </w:r>
      <w:proofErr w:type="spellEnd"/>
      <w:r w:rsidRPr="004D0DD7">
        <w:rPr>
          <w:rFonts w:eastAsia="楷体"/>
        </w:rPr>
        <w:t xml:space="preserve"> Lai, </w:t>
      </w:r>
      <w:proofErr w:type="spellStart"/>
      <w:r w:rsidRPr="004D0DD7">
        <w:rPr>
          <w:rFonts w:eastAsia="楷体"/>
        </w:rPr>
        <w:t>Zhanwei</w:t>
      </w:r>
      <w:proofErr w:type="spellEnd"/>
      <w:r w:rsidRPr="004D0DD7">
        <w:rPr>
          <w:rFonts w:eastAsia="楷体"/>
        </w:rPr>
        <w:t xml:space="preserve"> Hou, Tony Q S Quek, </w:t>
      </w:r>
      <w:proofErr w:type="spellStart"/>
      <w:r w:rsidRPr="004D0DD7">
        <w:rPr>
          <w:rFonts w:eastAsia="楷体"/>
        </w:rPr>
        <w:t>Yonghui</w:t>
      </w:r>
      <w:proofErr w:type="spellEnd"/>
      <w:r w:rsidRPr="004D0DD7">
        <w:rPr>
          <w:rFonts w:eastAsia="楷体"/>
        </w:rPr>
        <w:t xml:space="preserve"> Li, and </w:t>
      </w:r>
      <w:proofErr w:type="spellStart"/>
      <w:r w:rsidRPr="004D0DD7">
        <w:rPr>
          <w:rFonts w:eastAsia="楷体"/>
        </w:rPr>
        <w:t>Branka</w:t>
      </w:r>
      <w:proofErr w:type="spellEnd"/>
      <w:r w:rsidRPr="004D0DD7">
        <w:rPr>
          <w:rFonts w:eastAsia="楷体"/>
        </w:rPr>
        <w:t xml:space="preserve"> Vucetic, “Toward Ultrareliable Low-Latency Communications Typical Scenarios, Possible Solutions, and Open Issues,” IEEE Vehicular Technology Magazine, 2019, 14(2)</w:t>
      </w:r>
      <w:r w:rsidRPr="004D0DD7">
        <w:rPr>
          <w:rFonts w:eastAsia="楷体"/>
        </w:rPr>
        <w:t>：</w:t>
      </w:r>
      <w:r w:rsidRPr="004D0DD7">
        <w:rPr>
          <w:rFonts w:eastAsia="楷体"/>
        </w:rPr>
        <w:t xml:space="preserve">94-102. </w:t>
      </w:r>
    </w:p>
    <w:p w14:paraId="248228CB" w14:textId="77777777" w:rsidR="00DF7A4D" w:rsidRPr="004D0DD7" w:rsidRDefault="004B2FEA">
      <w:pPr>
        <w:numPr>
          <w:ilvl w:val="0"/>
          <w:numId w:val="12"/>
        </w:numPr>
        <w:ind w:left="930"/>
        <w:rPr>
          <w:rFonts w:eastAsia="楷体"/>
        </w:rPr>
      </w:pPr>
      <w:r w:rsidRPr="004D0DD7">
        <w:rPr>
          <w:rFonts w:eastAsia="楷体"/>
          <w:b/>
          <w:bCs/>
        </w:rPr>
        <w:t>Daquan Feng</w:t>
      </w:r>
      <w:r w:rsidRPr="004D0DD7">
        <w:rPr>
          <w:rFonts w:eastAsia="楷体"/>
        </w:rPr>
        <w:t xml:space="preserve">, </w:t>
      </w:r>
      <w:proofErr w:type="spellStart"/>
      <w:r w:rsidRPr="004D0DD7">
        <w:rPr>
          <w:rFonts w:eastAsia="楷体"/>
        </w:rPr>
        <w:t>Chunqi</w:t>
      </w:r>
      <w:proofErr w:type="spellEnd"/>
      <w:r w:rsidRPr="004D0DD7">
        <w:rPr>
          <w:rFonts w:eastAsia="楷体"/>
        </w:rPr>
        <w:t xml:space="preserve"> Wang, </w:t>
      </w:r>
      <w:proofErr w:type="spellStart"/>
      <w:r w:rsidRPr="004D0DD7">
        <w:rPr>
          <w:rFonts w:eastAsia="楷体"/>
        </w:rPr>
        <w:t>Chunlong</w:t>
      </w:r>
      <w:proofErr w:type="spellEnd"/>
      <w:r w:rsidRPr="004D0DD7">
        <w:rPr>
          <w:rFonts w:eastAsia="楷体"/>
        </w:rPr>
        <w:t xml:space="preserve"> He, Yuan Zhuang, and Xiang-Gen Xia, “Kalman-Filter-Based Integration of IMU and UWB for High-Accuracy Indoor Positioning and Navigation,” IEEE Internet of Things Journal, 2020, 7(4)</w:t>
      </w:r>
      <w:r w:rsidRPr="004D0DD7">
        <w:rPr>
          <w:rFonts w:eastAsia="楷体"/>
        </w:rPr>
        <w:t>：</w:t>
      </w:r>
      <w:r w:rsidRPr="004D0DD7">
        <w:rPr>
          <w:rFonts w:eastAsia="楷体"/>
        </w:rPr>
        <w:t xml:space="preserve">3133-3146.  </w:t>
      </w:r>
    </w:p>
    <w:p w14:paraId="3063B0E4" w14:textId="77777777" w:rsidR="00DF7A4D" w:rsidRPr="004D0DD7" w:rsidRDefault="004B2FEA">
      <w:pPr>
        <w:numPr>
          <w:ilvl w:val="0"/>
          <w:numId w:val="12"/>
        </w:numPr>
        <w:ind w:left="930"/>
        <w:rPr>
          <w:rFonts w:eastAsia="楷体"/>
        </w:rPr>
      </w:pPr>
      <w:proofErr w:type="spellStart"/>
      <w:r w:rsidRPr="004D0DD7">
        <w:rPr>
          <w:rFonts w:eastAsia="楷体"/>
        </w:rPr>
        <w:t>Canjian</w:t>
      </w:r>
      <w:proofErr w:type="spellEnd"/>
      <w:r w:rsidRPr="004D0DD7">
        <w:rPr>
          <w:rFonts w:eastAsia="楷体"/>
        </w:rPr>
        <w:t xml:space="preserve"> Zheng, </w:t>
      </w:r>
      <w:r w:rsidRPr="004D0DD7">
        <w:rPr>
          <w:rFonts w:eastAsia="楷体"/>
          <w:b/>
          <w:bCs/>
        </w:rPr>
        <w:t>Daquan Feng</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Xiang-Gen Xia, </w:t>
      </w:r>
      <w:proofErr w:type="spellStart"/>
      <w:r w:rsidRPr="004D0DD7">
        <w:rPr>
          <w:rFonts w:eastAsia="楷体"/>
        </w:rPr>
        <w:t>Gongbin</w:t>
      </w:r>
      <w:proofErr w:type="spellEnd"/>
      <w:r w:rsidRPr="004D0DD7">
        <w:rPr>
          <w:rFonts w:eastAsia="楷体"/>
        </w:rPr>
        <w:t xml:space="preserve"> Qian, and Geoffrey Ye Li, “Energy Efficient V2X-Enabled Communications in Cellular Networks,” IEEE Transactions on Vehicular Technology, 2019, 68(1)</w:t>
      </w:r>
      <w:r w:rsidRPr="004D0DD7">
        <w:rPr>
          <w:rFonts w:eastAsia="楷体"/>
        </w:rPr>
        <w:t>：</w:t>
      </w:r>
      <w:r w:rsidRPr="004D0DD7">
        <w:rPr>
          <w:rFonts w:eastAsia="楷体"/>
        </w:rPr>
        <w:t xml:space="preserve">554-564.   </w:t>
      </w:r>
    </w:p>
    <w:p w14:paraId="7B85D6B1" w14:textId="77777777" w:rsidR="00DF7A4D" w:rsidRPr="004D0DD7" w:rsidRDefault="004B2FEA">
      <w:pPr>
        <w:numPr>
          <w:ilvl w:val="0"/>
          <w:numId w:val="12"/>
        </w:numPr>
        <w:ind w:left="930"/>
        <w:rPr>
          <w:rFonts w:eastAsia="楷体"/>
        </w:rPr>
      </w:pPr>
      <w:proofErr w:type="spellStart"/>
      <w:r w:rsidRPr="004D0DD7">
        <w:rPr>
          <w:rFonts w:eastAsia="楷体"/>
        </w:rPr>
        <w:t>Chenmeng</w:t>
      </w:r>
      <w:proofErr w:type="spellEnd"/>
      <w:r w:rsidRPr="004D0DD7">
        <w:rPr>
          <w:rFonts w:eastAsia="楷体"/>
        </w:rPr>
        <w:t xml:space="preserve"> Wang, Robert C. Elliott, </w:t>
      </w:r>
      <w:r w:rsidRPr="004D0DD7">
        <w:rPr>
          <w:rFonts w:eastAsia="楷体"/>
          <w:b/>
          <w:bCs/>
        </w:rPr>
        <w:t>Daquan Feng</w:t>
      </w:r>
      <w:r w:rsidRPr="004D0DD7">
        <w:rPr>
          <w:rFonts w:eastAsia="楷体"/>
        </w:rPr>
        <w:t xml:space="preserve">*, Witold A. </w:t>
      </w:r>
      <w:proofErr w:type="spellStart"/>
      <w:r w:rsidRPr="004D0DD7">
        <w:rPr>
          <w:rFonts w:eastAsia="楷体"/>
        </w:rPr>
        <w:t>Krzymien</w:t>
      </w:r>
      <w:proofErr w:type="spellEnd"/>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and Jordan Melzer, “A </w:t>
      </w:r>
      <w:proofErr w:type="spellStart"/>
      <w:r w:rsidRPr="004D0DD7">
        <w:rPr>
          <w:rFonts w:eastAsia="楷体"/>
        </w:rPr>
        <w:t>Framwork</w:t>
      </w:r>
      <w:proofErr w:type="spellEnd"/>
      <w:r w:rsidRPr="004D0DD7">
        <w:rPr>
          <w:rFonts w:eastAsia="楷体"/>
        </w:rPr>
        <w:t xml:space="preserve"> For MEC-Enhanced Small-Cell </w:t>
      </w:r>
      <w:proofErr w:type="spellStart"/>
      <w:r w:rsidRPr="004D0DD7">
        <w:rPr>
          <w:rFonts w:eastAsia="楷体"/>
        </w:rPr>
        <w:t>Hetnet</w:t>
      </w:r>
      <w:proofErr w:type="spellEnd"/>
      <w:r w:rsidRPr="004D0DD7">
        <w:rPr>
          <w:rFonts w:eastAsia="楷体"/>
        </w:rPr>
        <w:t xml:space="preserve"> With Massive MIMO,” IEEE Wireless Communications,” 2020, 27(</w:t>
      </w:r>
      <w:proofErr w:type="gramStart"/>
      <w:r w:rsidRPr="004D0DD7">
        <w:rPr>
          <w:rFonts w:eastAsia="楷体"/>
        </w:rPr>
        <w:t>4)</w:t>
      </w:r>
      <w:r w:rsidRPr="004D0DD7">
        <w:rPr>
          <w:rFonts w:eastAsia="楷体"/>
        </w:rPr>
        <w:t>：</w:t>
      </w:r>
      <w:proofErr w:type="gramEnd"/>
      <w:r w:rsidRPr="004D0DD7">
        <w:rPr>
          <w:rFonts w:eastAsia="楷体"/>
        </w:rPr>
        <w:t xml:space="preserve">64-72.   </w:t>
      </w:r>
    </w:p>
    <w:p w14:paraId="588A4986" w14:textId="77777777" w:rsidR="00DF7A4D" w:rsidRPr="004D0DD7" w:rsidRDefault="004B2FEA">
      <w:pPr>
        <w:numPr>
          <w:ilvl w:val="0"/>
          <w:numId w:val="12"/>
        </w:numPr>
        <w:ind w:left="930"/>
        <w:rPr>
          <w:rFonts w:eastAsia="楷体"/>
        </w:rPr>
      </w:pPr>
      <w:proofErr w:type="spellStart"/>
      <w:r w:rsidRPr="004D0DD7">
        <w:rPr>
          <w:rFonts w:eastAsia="楷体"/>
        </w:rPr>
        <w:t>Chenmeng</w:t>
      </w:r>
      <w:proofErr w:type="spellEnd"/>
      <w:r w:rsidRPr="004D0DD7">
        <w:rPr>
          <w:rFonts w:eastAsia="楷体"/>
        </w:rPr>
        <w:t xml:space="preserve"> Wang,</w:t>
      </w:r>
      <w:r w:rsidRPr="004D0DD7">
        <w:rPr>
          <w:rFonts w:eastAsia="楷体"/>
          <w:b/>
          <w:bCs/>
        </w:rPr>
        <w:t xml:space="preserve"> Daquan Feng</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and </w:t>
      </w:r>
      <w:proofErr w:type="spellStart"/>
      <w:r w:rsidRPr="004D0DD7">
        <w:rPr>
          <w:rFonts w:eastAsia="楷体"/>
        </w:rPr>
        <w:t>Qianbin</w:t>
      </w:r>
      <w:proofErr w:type="spellEnd"/>
      <w:r w:rsidRPr="004D0DD7">
        <w:rPr>
          <w:rFonts w:eastAsia="楷体"/>
        </w:rPr>
        <w:t xml:space="preserve"> Chen, “Video Caching and Transcoding in Wireless Cellular Networks With Mobile Edge Computing: A Robust Approach,”  IEEE Transactions on Vehicular Technology, 2020, 69(8)</w:t>
      </w:r>
      <w:r w:rsidRPr="004D0DD7">
        <w:rPr>
          <w:rFonts w:eastAsia="楷体"/>
        </w:rPr>
        <w:t>：</w:t>
      </w:r>
      <w:r w:rsidRPr="004D0DD7">
        <w:rPr>
          <w:rFonts w:eastAsia="楷体"/>
        </w:rPr>
        <w:t xml:space="preserve">9234-9238.  </w:t>
      </w:r>
    </w:p>
    <w:p w14:paraId="4C337205" w14:textId="77777777" w:rsidR="00DF7A4D" w:rsidRPr="004D0DD7" w:rsidRDefault="004B2FEA">
      <w:pPr>
        <w:numPr>
          <w:ilvl w:val="0"/>
          <w:numId w:val="12"/>
        </w:numPr>
        <w:ind w:left="930"/>
        <w:rPr>
          <w:rFonts w:eastAsia="楷体"/>
        </w:rPr>
      </w:pPr>
      <w:r w:rsidRPr="004D0DD7">
        <w:rPr>
          <w:rFonts w:eastAsia="楷体"/>
        </w:rPr>
        <w:t>Jun Wang,</w:t>
      </w:r>
      <w:r w:rsidRPr="004D0DD7">
        <w:rPr>
          <w:rFonts w:eastAsia="楷体"/>
          <w:b/>
          <w:bCs/>
        </w:rPr>
        <w:t xml:space="preserve"> Daquan Feng</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w:t>
      </w:r>
      <w:proofErr w:type="gramStart"/>
      <w:r w:rsidRPr="004D0DD7">
        <w:rPr>
          <w:rFonts w:eastAsia="楷体"/>
        </w:rPr>
        <w:t>An</w:t>
      </w:r>
      <w:proofErr w:type="gramEnd"/>
      <w:r w:rsidRPr="004D0DD7">
        <w:rPr>
          <w:rFonts w:eastAsia="楷体"/>
        </w:rPr>
        <w:t xml:space="preserve"> Liu, and Xiang-Gen Xia, “Joint Computation Offloading and Resource Allocation for MEC-enabled IoT Systems with Imperfect CSI,” IEEE Internet of Things Journal, 2021, 8(5), pp.3462-3475  </w:t>
      </w:r>
    </w:p>
    <w:p w14:paraId="6CAA0993" w14:textId="77777777" w:rsidR="00DF7A4D" w:rsidRPr="004D0DD7" w:rsidRDefault="004B2FEA">
      <w:pPr>
        <w:numPr>
          <w:ilvl w:val="0"/>
          <w:numId w:val="12"/>
        </w:numPr>
        <w:ind w:left="930"/>
        <w:rPr>
          <w:rFonts w:eastAsia="楷体"/>
        </w:rPr>
      </w:pPr>
      <w:r w:rsidRPr="004D0DD7">
        <w:rPr>
          <w:rFonts w:eastAsia="楷体"/>
        </w:rPr>
        <w:t xml:space="preserve">Ning Gao, </w:t>
      </w:r>
      <w:proofErr w:type="spellStart"/>
      <w:r w:rsidRPr="004D0DD7">
        <w:rPr>
          <w:rFonts w:eastAsia="楷体"/>
        </w:rPr>
        <w:t>Qiang</w:t>
      </w:r>
      <w:proofErr w:type="spellEnd"/>
      <w:r w:rsidRPr="004D0DD7">
        <w:rPr>
          <w:rFonts w:eastAsia="楷体"/>
        </w:rPr>
        <w:t xml:space="preserve"> Ni, </w:t>
      </w:r>
      <w:r w:rsidRPr="004D0DD7">
        <w:rPr>
          <w:rFonts w:eastAsia="楷体"/>
          <w:b/>
          <w:bCs/>
        </w:rPr>
        <w:t>Daquan Feng</w:t>
      </w:r>
      <w:r w:rsidRPr="004D0DD7">
        <w:rPr>
          <w:rFonts w:eastAsia="楷体"/>
        </w:rPr>
        <w:t xml:space="preserve">*, </w:t>
      </w:r>
      <w:proofErr w:type="spellStart"/>
      <w:r w:rsidRPr="004D0DD7">
        <w:rPr>
          <w:rFonts w:eastAsia="楷体"/>
        </w:rPr>
        <w:t>Xiaojun</w:t>
      </w:r>
      <w:proofErr w:type="spellEnd"/>
      <w:r w:rsidRPr="004D0DD7">
        <w:rPr>
          <w:rFonts w:eastAsia="楷体"/>
        </w:rPr>
        <w:t xml:space="preserve"> Jing, and Yue Cao, “Physical layer authentication under intelligent spoofing in wireless sensor networks,” Signal Processing, 2020, 166</w:t>
      </w:r>
      <w:r w:rsidRPr="004D0DD7">
        <w:rPr>
          <w:rFonts w:eastAsia="楷体"/>
        </w:rPr>
        <w:t>：</w:t>
      </w:r>
      <w:r w:rsidRPr="004D0DD7">
        <w:rPr>
          <w:rFonts w:eastAsia="楷体"/>
        </w:rPr>
        <w:t xml:space="preserve">0-107272. </w:t>
      </w:r>
    </w:p>
    <w:p w14:paraId="523E2B7C" w14:textId="77777777" w:rsidR="00DF7A4D" w:rsidRPr="004D0DD7" w:rsidRDefault="004B2FEA">
      <w:pPr>
        <w:numPr>
          <w:ilvl w:val="0"/>
          <w:numId w:val="12"/>
        </w:numPr>
        <w:ind w:left="930"/>
        <w:rPr>
          <w:rFonts w:eastAsia="楷体"/>
        </w:rPr>
      </w:pPr>
      <w:r w:rsidRPr="004D0DD7">
        <w:rPr>
          <w:rFonts w:eastAsia="楷体"/>
        </w:rPr>
        <w:t xml:space="preserve">Bin Cao, </w:t>
      </w:r>
      <w:proofErr w:type="spellStart"/>
      <w:r w:rsidRPr="004D0DD7">
        <w:rPr>
          <w:rFonts w:eastAsia="楷体"/>
        </w:rPr>
        <w:t>Zhenghui</w:t>
      </w:r>
      <w:proofErr w:type="spellEnd"/>
      <w:r w:rsidRPr="004D0DD7">
        <w:rPr>
          <w:rFonts w:eastAsia="楷体"/>
        </w:rPr>
        <w:t xml:space="preserve"> Zhang, </w:t>
      </w:r>
      <w:r w:rsidRPr="004D0DD7">
        <w:rPr>
          <w:rFonts w:eastAsia="楷体"/>
          <w:b/>
          <w:bCs/>
        </w:rPr>
        <w:t>Daquan Feng</w:t>
      </w:r>
      <w:r w:rsidRPr="004D0DD7">
        <w:rPr>
          <w:rFonts w:eastAsia="楷体"/>
        </w:rPr>
        <w:t xml:space="preserve">* , </w:t>
      </w:r>
      <w:proofErr w:type="spellStart"/>
      <w:r w:rsidRPr="004D0DD7">
        <w:rPr>
          <w:rFonts w:eastAsia="楷体"/>
        </w:rPr>
        <w:t>Shengli</w:t>
      </w:r>
      <w:proofErr w:type="spellEnd"/>
      <w:r w:rsidRPr="004D0DD7">
        <w:rPr>
          <w:rFonts w:eastAsia="楷体"/>
        </w:rPr>
        <w:t xml:space="preserve"> Zhang, Lei Zhang, </w:t>
      </w:r>
      <w:proofErr w:type="spellStart"/>
      <w:r w:rsidRPr="004D0DD7">
        <w:rPr>
          <w:rFonts w:eastAsia="楷体"/>
        </w:rPr>
        <w:t>Mugen</w:t>
      </w:r>
      <w:proofErr w:type="spellEnd"/>
      <w:r w:rsidRPr="004D0DD7">
        <w:rPr>
          <w:rFonts w:eastAsia="楷体"/>
        </w:rPr>
        <w:t xml:space="preserve"> Peng, and Yun Li, “Performance analysis and comparison of </w:t>
      </w:r>
      <w:proofErr w:type="spellStart"/>
      <w:r w:rsidRPr="004D0DD7">
        <w:rPr>
          <w:rFonts w:eastAsia="楷体"/>
        </w:rPr>
        <w:t>PoW</w:t>
      </w:r>
      <w:proofErr w:type="spellEnd"/>
      <w:r w:rsidRPr="004D0DD7">
        <w:rPr>
          <w:rFonts w:eastAsia="楷体"/>
        </w:rPr>
        <w:t xml:space="preserve">, </w:t>
      </w:r>
      <w:proofErr w:type="spellStart"/>
      <w:r w:rsidRPr="004D0DD7">
        <w:rPr>
          <w:rFonts w:eastAsia="楷体"/>
        </w:rPr>
        <w:t>PoS</w:t>
      </w:r>
      <w:proofErr w:type="spellEnd"/>
      <w:r w:rsidRPr="004D0DD7">
        <w:rPr>
          <w:rFonts w:eastAsia="楷体"/>
        </w:rPr>
        <w:t xml:space="preserve"> and DAG based blockchains,” Digital Communications and Networks, 2020, 6(4)</w:t>
      </w:r>
      <w:r w:rsidRPr="004D0DD7">
        <w:rPr>
          <w:rFonts w:eastAsia="楷体"/>
        </w:rPr>
        <w:t>：</w:t>
      </w:r>
      <w:r w:rsidRPr="004D0DD7">
        <w:rPr>
          <w:rFonts w:eastAsia="楷体"/>
        </w:rPr>
        <w:t xml:space="preserve">480-485.  </w:t>
      </w:r>
    </w:p>
    <w:p w14:paraId="36172138" w14:textId="77777777" w:rsidR="00DF7A4D" w:rsidRPr="004D0DD7" w:rsidRDefault="004B2FEA">
      <w:pPr>
        <w:numPr>
          <w:ilvl w:val="0"/>
          <w:numId w:val="12"/>
        </w:numPr>
        <w:ind w:left="930"/>
        <w:rPr>
          <w:rFonts w:eastAsia="楷体"/>
        </w:rPr>
      </w:pPr>
      <w:proofErr w:type="spellStart"/>
      <w:r w:rsidRPr="004D0DD7">
        <w:rPr>
          <w:rFonts w:eastAsia="楷体"/>
        </w:rPr>
        <w:t>Caiyong</w:t>
      </w:r>
      <w:proofErr w:type="spellEnd"/>
      <w:r w:rsidRPr="004D0DD7">
        <w:rPr>
          <w:rFonts w:eastAsia="楷体"/>
        </w:rPr>
        <w:t xml:space="preserve"> Hao, </w:t>
      </w:r>
      <w:r w:rsidRPr="004D0DD7">
        <w:rPr>
          <w:rFonts w:eastAsia="楷体"/>
          <w:b/>
          <w:bCs/>
        </w:rPr>
        <w:t>Daquan Feng</w:t>
      </w:r>
      <w:r w:rsidRPr="004D0DD7">
        <w:rPr>
          <w:rFonts w:eastAsia="楷体"/>
        </w:rPr>
        <w:t xml:space="preserve">*, </w:t>
      </w:r>
      <w:proofErr w:type="spellStart"/>
      <w:r w:rsidRPr="004D0DD7">
        <w:rPr>
          <w:rFonts w:eastAsia="楷体"/>
        </w:rPr>
        <w:t>Qinyu</w:t>
      </w:r>
      <w:proofErr w:type="spellEnd"/>
      <w:r w:rsidRPr="004D0DD7">
        <w:rPr>
          <w:rFonts w:eastAsia="楷体"/>
        </w:rPr>
        <w:t xml:space="preserve"> Zhang, Xiang-Gen Xia, “Interference Geolocation in Satellite Communications Systems: An Overview”, IEEE Vehicular Technology Magazine, 16(1), 2021, pp.66-74</w:t>
      </w:r>
    </w:p>
    <w:p w14:paraId="30622DC6" w14:textId="77777777" w:rsidR="00DF7A4D" w:rsidRPr="004D0DD7" w:rsidRDefault="004B2FEA">
      <w:pPr>
        <w:numPr>
          <w:ilvl w:val="0"/>
          <w:numId w:val="12"/>
        </w:numPr>
        <w:ind w:left="930"/>
        <w:rPr>
          <w:rFonts w:eastAsia="楷体"/>
        </w:rPr>
      </w:pPr>
      <w:proofErr w:type="spellStart"/>
      <w:r w:rsidRPr="004D0DD7">
        <w:rPr>
          <w:rFonts w:eastAsia="楷体"/>
        </w:rPr>
        <w:t>Chongtao</w:t>
      </w:r>
      <w:proofErr w:type="spellEnd"/>
      <w:r w:rsidRPr="004D0DD7">
        <w:rPr>
          <w:rFonts w:eastAsia="楷体"/>
        </w:rPr>
        <w:t xml:space="preserve"> Guo, Bin Liao, </w:t>
      </w:r>
      <w:r w:rsidRPr="004D0DD7">
        <w:rPr>
          <w:rFonts w:eastAsia="楷体"/>
          <w:b/>
          <w:bCs/>
        </w:rPr>
        <w:t>Daquan Feng</w:t>
      </w:r>
      <w:r w:rsidRPr="004D0DD7">
        <w:rPr>
          <w:rFonts w:eastAsia="楷体"/>
        </w:rPr>
        <w:t xml:space="preserve">, </w:t>
      </w:r>
      <w:proofErr w:type="spellStart"/>
      <w:r w:rsidRPr="004D0DD7">
        <w:rPr>
          <w:rFonts w:eastAsia="楷体"/>
        </w:rPr>
        <w:t>Chunlong</w:t>
      </w:r>
      <w:proofErr w:type="spellEnd"/>
      <w:r w:rsidRPr="004D0DD7">
        <w:rPr>
          <w:rFonts w:eastAsia="楷体"/>
        </w:rPr>
        <w:t xml:space="preserve"> He, and Xiao Ma, “Minimum Secrecy Throughput Maximization in Wireless Powered Secure Communications,” IEEE Transactions on Vehicular Technology, 2018, 67(3)</w:t>
      </w:r>
      <w:r w:rsidRPr="004D0DD7">
        <w:rPr>
          <w:rFonts w:eastAsia="楷体"/>
        </w:rPr>
        <w:t>：</w:t>
      </w:r>
      <w:r w:rsidRPr="004D0DD7">
        <w:rPr>
          <w:rFonts w:eastAsia="楷体"/>
        </w:rPr>
        <w:t xml:space="preserve">2571-2581. SCIE. </w:t>
      </w:r>
    </w:p>
    <w:p w14:paraId="4182C2E5" w14:textId="77777777" w:rsidR="00DF7A4D" w:rsidRPr="004D0DD7" w:rsidRDefault="004B2FEA">
      <w:pPr>
        <w:numPr>
          <w:ilvl w:val="0"/>
          <w:numId w:val="12"/>
        </w:numPr>
        <w:ind w:left="930"/>
        <w:rPr>
          <w:rFonts w:eastAsia="楷体"/>
        </w:rPr>
      </w:pPr>
      <w:proofErr w:type="gramStart"/>
      <w:r w:rsidRPr="004D0DD7">
        <w:rPr>
          <w:rFonts w:eastAsia="楷体"/>
        </w:rPr>
        <w:t>方箭</w:t>
      </w:r>
      <w:proofErr w:type="gramEnd"/>
      <w:r w:rsidRPr="004D0DD7">
        <w:rPr>
          <w:rFonts w:eastAsia="楷体"/>
        </w:rPr>
        <w:t xml:space="preserve">, </w:t>
      </w:r>
      <w:r w:rsidRPr="004D0DD7">
        <w:rPr>
          <w:rFonts w:eastAsia="楷体"/>
          <w:b/>
          <w:bCs/>
        </w:rPr>
        <w:t>冯大权</w:t>
      </w:r>
      <w:r w:rsidRPr="004D0DD7">
        <w:rPr>
          <w:rFonts w:eastAsia="楷体"/>
        </w:rPr>
        <w:t xml:space="preserve">* , </w:t>
      </w:r>
      <w:r w:rsidRPr="004D0DD7">
        <w:rPr>
          <w:rFonts w:eastAsia="楷体"/>
        </w:rPr>
        <w:t>段海军</w:t>
      </w:r>
      <w:r w:rsidRPr="004D0DD7">
        <w:rPr>
          <w:rFonts w:eastAsia="楷体"/>
        </w:rPr>
        <w:t xml:space="preserve">, </w:t>
      </w:r>
      <w:r w:rsidRPr="004D0DD7">
        <w:rPr>
          <w:rFonts w:eastAsia="楷体"/>
        </w:rPr>
        <w:t>郑灿健</w:t>
      </w:r>
      <w:r w:rsidRPr="004D0DD7">
        <w:rPr>
          <w:rFonts w:eastAsia="楷体"/>
        </w:rPr>
        <w:t xml:space="preserve">, </w:t>
      </w:r>
      <w:r w:rsidRPr="004D0DD7">
        <w:rPr>
          <w:rFonts w:eastAsia="楷体"/>
        </w:rPr>
        <w:t>钱恭斌</w:t>
      </w:r>
      <w:r w:rsidRPr="004D0DD7">
        <w:rPr>
          <w:rFonts w:eastAsia="楷体"/>
        </w:rPr>
        <w:t>. V2X</w:t>
      </w:r>
      <w:r w:rsidRPr="004D0DD7">
        <w:rPr>
          <w:rFonts w:eastAsia="楷体"/>
        </w:rPr>
        <w:t>通信研究概述</w:t>
      </w:r>
      <w:r w:rsidRPr="004D0DD7">
        <w:rPr>
          <w:rFonts w:eastAsia="楷体"/>
        </w:rPr>
        <w:t xml:space="preserve">, </w:t>
      </w:r>
      <w:r w:rsidRPr="004D0DD7">
        <w:rPr>
          <w:rFonts w:eastAsia="楷体"/>
        </w:rPr>
        <w:t>电信科学</w:t>
      </w:r>
      <w:r w:rsidRPr="004D0DD7">
        <w:rPr>
          <w:rFonts w:eastAsia="楷体"/>
        </w:rPr>
        <w:t>, 2019, (06)</w:t>
      </w:r>
      <w:r w:rsidRPr="004D0DD7">
        <w:rPr>
          <w:rFonts w:eastAsia="楷体"/>
        </w:rPr>
        <w:t>：</w:t>
      </w:r>
      <w:r w:rsidRPr="004D0DD7">
        <w:rPr>
          <w:rFonts w:eastAsia="楷体"/>
        </w:rPr>
        <w:t xml:space="preserve">1-17. </w:t>
      </w:r>
    </w:p>
    <w:p w14:paraId="507BAD59" w14:textId="77777777" w:rsidR="00DF7A4D" w:rsidRPr="004D0DD7" w:rsidRDefault="004B2FEA">
      <w:pPr>
        <w:numPr>
          <w:ilvl w:val="0"/>
          <w:numId w:val="12"/>
        </w:numPr>
        <w:ind w:left="930"/>
        <w:rPr>
          <w:rFonts w:eastAsia="楷体"/>
        </w:rPr>
      </w:pPr>
      <w:proofErr w:type="gramStart"/>
      <w:r w:rsidRPr="004D0DD7">
        <w:rPr>
          <w:rFonts w:eastAsia="楷体"/>
        </w:rPr>
        <w:t>王春琦</w:t>
      </w:r>
      <w:proofErr w:type="gramEnd"/>
      <w:r w:rsidRPr="004D0DD7">
        <w:rPr>
          <w:rFonts w:eastAsia="楷体"/>
        </w:rPr>
        <w:t xml:space="preserve">, </w:t>
      </w:r>
      <w:r w:rsidRPr="004D0DD7">
        <w:rPr>
          <w:rFonts w:eastAsia="楷体"/>
          <w:b/>
          <w:bCs/>
        </w:rPr>
        <w:t>冯大权</w:t>
      </w:r>
      <w:r w:rsidRPr="004D0DD7">
        <w:rPr>
          <w:rFonts w:eastAsia="楷体"/>
        </w:rPr>
        <w:t xml:space="preserve">*, </w:t>
      </w:r>
      <w:r w:rsidRPr="004D0DD7">
        <w:rPr>
          <w:rFonts w:eastAsia="楷体"/>
        </w:rPr>
        <w:t>何春龙</w:t>
      </w:r>
      <w:r w:rsidRPr="004D0DD7">
        <w:rPr>
          <w:rFonts w:eastAsia="楷体"/>
        </w:rPr>
        <w:t xml:space="preserve">, </w:t>
      </w:r>
      <w:r w:rsidRPr="004D0DD7">
        <w:rPr>
          <w:rFonts w:eastAsia="楷体"/>
        </w:rPr>
        <w:t>陈常婷</w:t>
      </w:r>
      <w:r w:rsidRPr="004D0DD7">
        <w:rPr>
          <w:rFonts w:eastAsia="楷体"/>
        </w:rPr>
        <w:t xml:space="preserve">. </w:t>
      </w:r>
      <w:r w:rsidRPr="004D0DD7">
        <w:rPr>
          <w:rFonts w:eastAsia="楷体"/>
        </w:rPr>
        <w:t>基于</w:t>
      </w:r>
      <w:r w:rsidRPr="004D0DD7">
        <w:rPr>
          <w:rFonts w:eastAsia="楷体"/>
        </w:rPr>
        <w:t>UWB</w:t>
      </w:r>
      <w:r w:rsidRPr="004D0DD7">
        <w:rPr>
          <w:rFonts w:eastAsia="楷体"/>
        </w:rPr>
        <w:t>的增强非对称双边双向测距算法研究</w:t>
      </w:r>
      <w:r w:rsidRPr="004D0DD7">
        <w:rPr>
          <w:rFonts w:eastAsia="楷体"/>
        </w:rPr>
        <w:t xml:space="preserve">, </w:t>
      </w:r>
      <w:r w:rsidRPr="004D0DD7">
        <w:rPr>
          <w:rFonts w:eastAsia="楷体"/>
        </w:rPr>
        <w:t>南昌航空大学学报</w:t>
      </w:r>
      <w:r w:rsidRPr="004D0DD7">
        <w:rPr>
          <w:rFonts w:eastAsia="楷体"/>
        </w:rPr>
        <w:t>(</w:t>
      </w:r>
      <w:r w:rsidRPr="004D0DD7">
        <w:rPr>
          <w:rFonts w:eastAsia="楷体"/>
        </w:rPr>
        <w:t>自然科学版</w:t>
      </w:r>
      <w:r w:rsidRPr="004D0DD7">
        <w:rPr>
          <w:rFonts w:eastAsia="楷体"/>
        </w:rPr>
        <w:t>) , 2019, (01)</w:t>
      </w:r>
      <w:r w:rsidRPr="004D0DD7">
        <w:rPr>
          <w:rFonts w:eastAsia="楷体"/>
        </w:rPr>
        <w:t>：</w:t>
      </w:r>
      <w:r w:rsidRPr="004D0DD7">
        <w:rPr>
          <w:rFonts w:eastAsia="楷体"/>
        </w:rPr>
        <w:t xml:space="preserve">66-73. </w:t>
      </w:r>
    </w:p>
    <w:p w14:paraId="33B60739" w14:textId="77777777" w:rsidR="00DF7A4D" w:rsidRPr="004D0DD7" w:rsidRDefault="004B2FEA">
      <w:pPr>
        <w:numPr>
          <w:ilvl w:val="0"/>
          <w:numId w:val="12"/>
        </w:numPr>
        <w:ind w:left="930"/>
        <w:rPr>
          <w:rFonts w:eastAsia="楷体"/>
        </w:rPr>
      </w:pPr>
      <w:r w:rsidRPr="004D0DD7">
        <w:rPr>
          <w:rFonts w:eastAsia="楷体"/>
        </w:rPr>
        <w:t>丁家昕</w:t>
      </w:r>
      <w:r w:rsidRPr="004D0DD7">
        <w:rPr>
          <w:rFonts w:eastAsia="楷体"/>
        </w:rPr>
        <w:t xml:space="preserve">, </w:t>
      </w:r>
      <w:r w:rsidRPr="004D0DD7">
        <w:rPr>
          <w:rFonts w:eastAsia="楷体"/>
          <w:b/>
          <w:bCs/>
        </w:rPr>
        <w:t>冯大权</w:t>
      </w:r>
      <w:r w:rsidRPr="004D0DD7">
        <w:rPr>
          <w:rFonts w:eastAsia="楷体"/>
        </w:rPr>
        <w:t xml:space="preserve">, </w:t>
      </w:r>
      <w:r w:rsidRPr="004D0DD7">
        <w:rPr>
          <w:rFonts w:eastAsia="楷体"/>
        </w:rPr>
        <w:t>钱恭斌</w:t>
      </w:r>
      <w:r w:rsidRPr="004D0DD7">
        <w:rPr>
          <w:rFonts w:eastAsia="楷体"/>
        </w:rPr>
        <w:t xml:space="preserve">, </w:t>
      </w:r>
      <w:r w:rsidRPr="004D0DD7">
        <w:rPr>
          <w:rFonts w:eastAsia="楷体"/>
        </w:rPr>
        <w:t>张楠</w:t>
      </w:r>
      <w:r w:rsidRPr="004D0DD7">
        <w:rPr>
          <w:rFonts w:eastAsia="楷体"/>
        </w:rPr>
        <w:t xml:space="preserve">. </w:t>
      </w:r>
      <w:r w:rsidRPr="004D0DD7">
        <w:rPr>
          <w:rFonts w:eastAsia="楷体"/>
        </w:rPr>
        <w:t>全双工</w:t>
      </w:r>
      <w:r w:rsidRPr="004D0DD7">
        <w:rPr>
          <w:rFonts w:eastAsia="楷体"/>
        </w:rPr>
        <w:t>D2D</w:t>
      </w:r>
      <w:r w:rsidRPr="004D0DD7">
        <w:rPr>
          <w:rFonts w:eastAsia="楷体"/>
        </w:rPr>
        <w:t>通信关键技术及进展</w:t>
      </w:r>
      <w:r w:rsidRPr="004D0DD7">
        <w:rPr>
          <w:rFonts w:eastAsia="楷体"/>
        </w:rPr>
        <w:t xml:space="preserve">, </w:t>
      </w:r>
      <w:r w:rsidRPr="004D0DD7">
        <w:rPr>
          <w:rFonts w:eastAsia="楷体"/>
        </w:rPr>
        <w:t>电信科学</w:t>
      </w:r>
      <w:r w:rsidRPr="004D0DD7">
        <w:rPr>
          <w:rFonts w:eastAsia="楷体"/>
        </w:rPr>
        <w:t>, 2018, 34(05)</w:t>
      </w:r>
      <w:r w:rsidRPr="004D0DD7">
        <w:rPr>
          <w:rFonts w:eastAsia="楷体"/>
        </w:rPr>
        <w:t>：</w:t>
      </w:r>
      <w:r w:rsidRPr="004D0DD7">
        <w:rPr>
          <w:rFonts w:eastAsia="楷体"/>
        </w:rPr>
        <w:t xml:space="preserve">107-114. </w:t>
      </w:r>
    </w:p>
    <w:p w14:paraId="693FF204" w14:textId="77777777" w:rsidR="00DF7A4D" w:rsidRPr="004D0DD7" w:rsidRDefault="004B2FEA">
      <w:pPr>
        <w:snapToGrid w:val="0"/>
        <w:spacing w:beforeLines="50" w:before="156"/>
        <w:ind w:firstLine="482"/>
        <w:contextualSpacing/>
        <w:rPr>
          <w:rFonts w:eastAsia="楷体"/>
          <w:b/>
          <w:sz w:val="24"/>
          <w:szCs w:val="24"/>
        </w:rPr>
      </w:pPr>
      <w:r w:rsidRPr="004D0DD7">
        <w:rPr>
          <w:rFonts w:eastAsia="楷体"/>
          <w:b/>
          <w:sz w:val="24"/>
          <w:szCs w:val="24"/>
        </w:rPr>
        <w:t>会议论文</w:t>
      </w:r>
    </w:p>
    <w:p w14:paraId="55347B43" w14:textId="77777777" w:rsidR="00DF7A4D" w:rsidRPr="004D0DD7" w:rsidRDefault="004B2FEA">
      <w:pPr>
        <w:numPr>
          <w:ilvl w:val="0"/>
          <w:numId w:val="13"/>
        </w:numPr>
        <w:ind w:left="930"/>
        <w:rPr>
          <w:rFonts w:eastAsia="楷体"/>
        </w:rPr>
      </w:pPr>
      <w:proofErr w:type="spellStart"/>
      <w:r w:rsidRPr="004D0DD7">
        <w:rPr>
          <w:rFonts w:eastAsia="楷体"/>
        </w:rPr>
        <w:t>Xiaoli</w:t>
      </w:r>
      <w:proofErr w:type="spellEnd"/>
      <w:r w:rsidRPr="004D0DD7">
        <w:rPr>
          <w:rFonts w:eastAsia="楷体"/>
        </w:rPr>
        <w:t xml:space="preserve"> Huang, </w:t>
      </w:r>
      <w:r w:rsidRPr="004D0DD7">
        <w:rPr>
          <w:rFonts w:eastAsia="楷体"/>
          <w:b/>
          <w:bCs/>
        </w:rPr>
        <w:t>Daquan Feng</w:t>
      </w:r>
      <w:r w:rsidRPr="004D0DD7">
        <w:rPr>
          <w:rFonts w:eastAsia="楷体"/>
        </w:rPr>
        <w:t xml:space="preserve">*, Sa Xiao, and </w:t>
      </w:r>
      <w:proofErr w:type="spellStart"/>
      <w:r w:rsidRPr="004D0DD7">
        <w:rPr>
          <w:rFonts w:eastAsia="楷体"/>
        </w:rPr>
        <w:t>Chunlong</w:t>
      </w:r>
      <w:proofErr w:type="spellEnd"/>
      <w:r w:rsidRPr="004D0DD7">
        <w:rPr>
          <w:rFonts w:eastAsia="楷体"/>
        </w:rPr>
        <w:t xml:space="preserve">, He, “Power-Spectrum Trading for Full-Duplex D2D Communications,” 2019 11th International Conference on Wireless Communications and Signal Processing (WCSP), </w:t>
      </w:r>
      <w:proofErr w:type="spellStart"/>
      <w:r w:rsidRPr="004D0DD7">
        <w:rPr>
          <w:rFonts w:eastAsia="楷体"/>
        </w:rPr>
        <w:t>Shanxi,CHina</w:t>
      </w:r>
      <w:proofErr w:type="spellEnd"/>
      <w:r w:rsidRPr="004D0DD7">
        <w:rPr>
          <w:rFonts w:eastAsia="楷体"/>
        </w:rPr>
        <w:t>, 2019-10-23</w:t>
      </w:r>
      <w:r w:rsidRPr="004D0DD7">
        <w:rPr>
          <w:rFonts w:eastAsia="楷体"/>
        </w:rPr>
        <w:t>至</w:t>
      </w:r>
      <w:r w:rsidRPr="004D0DD7">
        <w:rPr>
          <w:rFonts w:eastAsia="楷体"/>
        </w:rPr>
        <w:t xml:space="preserve">2019-10-25. </w:t>
      </w:r>
    </w:p>
    <w:p w14:paraId="5969A430" w14:textId="77777777" w:rsidR="00DF7A4D" w:rsidRPr="004D0DD7" w:rsidRDefault="004B2FEA">
      <w:pPr>
        <w:numPr>
          <w:ilvl w:val="0"/>
          <w:numId w:val="13"/>
        </w:numPr>
        <w:ind w:left="930"/>
        <w:rPr>
          <w:rFonts w:eastAsia="楷体"/>
        </w:rPr>
      </w:pPr>
      <w:proofErr w:type="spellStart"/>
      <w:r w:rsidRPr="004D0DD7">
        <w:rPr>
          <w:rFonts w:eastAsia="楷体"/>
        </w:rPr>
        <w:t>Canjian</w:t>
      </w:r>
      <w:proofErr w:type="spellEnd"/>
      <w:r w:rsidRPr="004D0DD7">
        <w:rPr>
          <w:rFonts w:eastAsia="楷体"/>
        </w:rPr>
        <w:t xml:space="preserve"> Zheng, </w:t>
      </w:r>
      <w:r w:rsidRPr="004D0DD7">
        <w:rPr>
          <w:rFonts w:eastAsia="楷体"/>
          <w:b/>
          <w:bCs/>
        </w:rPr>
        <w:t>Daquan Feng</w:t>
      </w:r>
      <w:r w:rsidRPr="004D0DD7">
        <w:rPr>
          <w:rFonts w:eastAsia="楷体"/>
        </w:rPr>
        <w:t xml:space="preserve">*, </w:t>
      </w:r>
      <w:proofErr w:type="spellStart"/>
      <w:r w:rsidRPr="004D0DD7">
        <w:rPr>
          <w:rFonts w:eastAsia="楷体"/>
        </w:rPr>
        <w:t>Shengli</w:t>
      </w:r>
      <w:proofErr w:type="spellEnd"/>
      <w:r w:rsidRPr="004D0DD7">
        <w:rPr>
          <w:rFonts w:eastAsia="楷体"/>
        </w:rPr>
        <w:t xml:space="preserve"> Zhang, Xiang-Gen Xia, </w:t>
      </w:r>
      <w:proofErr w:type="spellStart"/>
      <w:r w:rsidRPr="004D0DD7">
        <w:rPr>
          <w:rFonts w:eastAsia="楷体"/>
        </w:rPr>
        <w:t>Gongbin</w:t>
      </w:r>
      <w:proofErr w:type="spellEnd"/>
      <w:r w:rsidRPr="004D0DD7">
        <w:rPr>
          <w:rFonts w:eastAsia="楷体"/>
        </w:rPr>
        <w:t xml:space="preserve"> Qian, and </w:t>
      </w:r>
      <w:r w:rsidRPr="004D0DD7">
        <w:rPr>
          <w:rFonts w:eastAsia="楷体"/>
        </w:rPr>
        <w:lastRenderedPageBreak/>
        <w:t>Geoffrey Ye Li, “V2X-Enabled Energy-Efficient Transmission in Cellular Networks,” 2018 10th International Conference on Wireless Communications and Signal Processing (WCSP), Hangzhou, China, 2018-10-18</w:t>
      </w:r>
      <w:r w:rsidRPr="004D0DD7">
        <w:rPr>
          <w:rFonts w:eastAsia="楷体"/>
        </w:rPr>
        <w:t>至</w:t>
      </w:r>
      <w:r w:rsidRPr="004D0DD7">
        <w:rPr>
          <w:rFonts w:eastAsia="楷体"/>
        </w:rPr>
        <w:t xml:space="preserve">2018-10-20. </w:t>
      </w:r>
    </w:p>
    <w:p w14:paraId="44CCA007" w14:textId="77777777" w:rsidR="00DF7A4D" w:rsidRPr="004D0DD7" w:rsidRDefault="004B2FEA">
      <w:pPr>
        <w:snapToGrid w:val="0"/>
        <w:spacing w:beforeLines="50" w:before="156"/>
        <w:ind w:firstLine="482"/>
        <w:contextualSpacing/>
        <w:rPr>
          <w:rFonts w:eastAsia="楷体"/>
          <w:b/>
          <w:sz w:val="24"/>
          <w:szCs w:val="24"/>
        </w:rPr>
      </w:pPr>
      <w:r w:rsidRPr="004D0DD7">
        <w:rPr>
          <w:rFonts w:eastAsia="楷体"/>
          <w:b/>
          <w:sz w:val="24"/>
          <w:szCs w:val="24"/>
        </w:rPr>
        <w:t>书籍章节</w:t>
      </w:r>
    </w:p>
    <w:p w14:paraId="7923F72B" w14:textId="77777777" w:rsidR="00DF7A4D" w:rsidRPr="004D0DD7" w:rsidRDefault="004B2FEA">
      <w:pPr>
        <w:numPr>
          <w:ilvl w:val="0"/>
          <w:numId w:val="14"/>
        </w:numPr>
        <w:spacing w:after="156"/>
        <w:ind w:left="930"/>
        <w:rPr>
          <w:rFonts w:eastAsia="楷体"/>
        </w:rPr>
      </w:pPr>
      <w:r w:rsidRPr="004D0DD7">
        <w:rPr>
          <w:rFonts w:eastAsia="楷体"/>
          <w:b/>
          <w:bCs/>
        </w:rPr>
        <w:t>Daquan Feng</w:t>
      </w:r>
      <w:r w:rsidRPr="004D0DD7">
        <w:rPr>
          <w:rFonts w:eastAsia="楷体"/>
        </w:rPr>
        <w:t xml:space="preserve">* , </w:t>
      </w:r>
      <w:proofErr w:type="spellStart"/>
      <w:r w:rsidRPr="004D0DD7">
        <w:rPr>
          <w:rFonts w:eastAsia="楷体"/>
        </w:rPr>
        <w:t>Xiaoli</w:t>
      </w:r>
      <w:proofErr w:type="spellEnd"/>
      <w:r w:rsidRPr="004D0DD7">
        <w:rPr>
          <w:rFonts w:eastAsia="楷体"/>
        </w:rPr>
        <w:t xml:space="preserve"> Huang, Litai Long, </w:t>
      </w:r>
      <w:proofErr w:type="spellStart"/>
      <w:r w:rsidRPr="004D0DD7">
        <w:rPr>
          <w:rFonts w:eastAsia="楷体"/>
        </w:rPr>
        <w:t>Gongbin</w:t>
      </w:r>
      <w:proofErr w:type="spellEnd"/>
      <w:r w:rsidRPr="004D0DD7">
        <w:rPr>
          <w:rFonts w:eastAsia="楷体"/>
        </w:rPr>
        <w:t xml:space="preserve"> Qian, Jianhua Tang, and Yue Cao, “Energy</w:t>
      </w:r>
      <w:r w:rsidRPr="004D0DD7">
        <w:rPr>
          <w:rFonts w:ascii="宋体" w:hAnsi="宋体" w:cs="宋体" w:hint="eastAsia"/>
        </w:rPr>
        <w:t>‐</w:t>
      </w:r>
      <w:r w:rsidRPr="004D0DD7">
        <w:rPr>
          <w:rFonts w:eastAsia="楷体"/>
        </w:rPr>
        <w:t xml:space="preserve">Aware D2D Communications,” John Wiley &amp; Sons, Ltd., 2020. </w:t>
      </w:r>
    </w:p>
    <w:p w14:paraId="73CE2986" w14:textId="77777777" w:rsidR="003D1278" w:rsidRPr="004D0DD7" w:rsidRDefault="003D1278" w:rsidP="003D1278">
      <w:pPr>
        <w:snapToGrid w:val="0"/>
        <w:spacing w:before="120" w:line="440" w:lineRule="exact"/>
        <w:ind w:firstLineChars="200" w:firstLine="562"/>
        <w:rPr>
          <w:rFonts w:eastAsia="楷体"/>
          <w:b/>
          <w:bCs/>
          <w:color w:val="0070C0"/>
          <w:sz w:val="28"/>
          <w:szCs w:val="28"/>
        </w:rPr>
      </w:pPr>
      <w:r w:rsidRPr="004D0DD7">
        <w:rPr>
          <w:rFonts w:eastAsia="楷体"/>
          <w:b/>
          <w:bCs/>
          <w:color w:val="0070C0"/>
          <w:sz w:val="28"/>
          <w:szCs w:val="28"/>
        </w:rPr>
        <w:t>（三）其他需要说明的情况</w:t>
      </w:r>
    </w:p>
    <w:p w14:paraId="471BF217" w14:textId="77777777" w:rsidR="003D1278" w:rsidRPr="004D0DD7" w:rsidRDefault="003D1278" w:rsidP="003D1278">
      <w:pPr>
        <w:snapToGrid w:val="0"/>
        <w:spacing w:afterLines="50" w:after="156" w:line="440" w:lineRule="exact"/>
        <w:ind w:firstLine="573"/>
        <w:rPr>
          <w:rFonts w:eastAsia="楷体"/>
          <w:bCs/>
          <w:color w:val="0070C0"/>
          <w:sz w:val="28"/>
          <w:szCs w:val="28"/>
        </w:rPr>
      </w:pPr>
      <w:r w:rsidRPr="004D0DD7">
        <w:rPr>
          <w:rFonts w:eastAsia="楷体"/>
          <w:bCs/>
          <w:color w:val="0070C0"/>
          <w:sz w:val="28"/>
          <w:szCs w:val="28"/>
        </w:rPr>
        <w:t xml:space="preserve">1. </w:t>
      </w:r>
      <w:r w:rsidRPr="004D0DD7">
        <w:rPr>
          <w:rFonts w:eastAsia="楷体"/>
          <w:bCs/>
          <w:color w:val="0070C0"/>
          <w:sz w:val="28"/>
          <w:szCs w:val="28"/>
        </w:rPr>
        <w:t>申请人同年申请不同类型的国家自然科学基金项目情况（列明同年申请的其他项目的项目类型、项目名称信息，并说明与本项目之间的区别与联系）。</w:t>
      </w:r>
    </w:p>
    <w:p w14:paraId="1623324D" w14:textId="77777777" w:rsidR="003D1278" w:rsidRPr="004D0DD7" w:rsidRDefault="003D1278" w:rsidP="003D1278">
      <w:pPr>
        <w:snapToGrid w:val="0"/>
        <w:spacing w:after="156" w:line="440" w:lineRule="exact"/>
        <w:ind w:firstLineChars="196" w:firstLine="470"/>
        <w:rPr>
          <w:rFonts w:eastAsia="楷体"/>
          <w:sz w:val="24"/>
          <w:szCs w:val="24"/>
        </w:rPr>
      </w:pPr>
      <w:r w:rsidRPr="004D0DD7">
        <w:rPr>
          <w:rFonts w:eastAsia="楷体"/>
          <w:sz w:val="24"/>
          <w:szCs w:val="24"/>
        </w:rPr>
        <w:t>无</w:t>
      </w:r>
    </w:p>
    <w:p w14:paraId="5F4D748F" w14:textId="77777777" w:rsidR="003D1278" w:rsidRPr="004D0DD7" w:rsidRDefault="003D1278" w:rsidP="003D1278">
      <w:pPr>
        <w:snapToGrid w:val="0"/>
        <w:spacing w:afterLines="50" w:after="156" w:line="440" w:lineRule="exact"/>
        <w:ind w:firstLine="573"/>
        <w:rPr>
          <w:rFonts w:eastAsia="楷体"/>
          <w:bCs/>
          <w:color w:val="0070C0"/>
          <w:sz w:val="28"/>
          <w:szCs w:val="28"/>
        </w:rPr>
      </w:pPr>
      <w:r w:rsidRPr="004D0DD7">
        <w:rPr>
          <w:rFonts w:eastAsia="楷体"/>
          <w:bCs/>
          <w:color w:val="0070C0"/>
          <w:sz w:val="28"/>
          <w:szCs w:val="28"/>
        </w:rPr>
        <w:t xml:space="preserve">2. </w:t>
      </w:r>
      <w:r w:rsidRPr="004D0DD7">
        <w:rPr>
          <w:rFonts w:eastAsia="楷体"/>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397D81D1" w14:textId="77777777" w:rsidR="003D1278" w:rsidRPr="004D0DD7" w:rsidRDefault="003D1278" w:rsidP="003D1278">
      <w:pPr>
        <w:snapToGrid w:val="0"/>
        <w:spacing w:after="156" w:line="440" w:lineRule="exact"/>
        <w:ind w:firstLineChars="196" w:firstLine="470"/>
        <w:rPr>
          <w:rFonts w:eastAsia="楷体"/>
          <w:sz w:val="24"/>
          <w:szCs w:val="24"/>
        </w:rPr>
      </w:pPr>
      <w:r w:rsidRPr="004D0DD7">
        <w:rPr>
          <w:rFonts w:eastAsia="楷体"/>
          <w:sz w:val="24"/>
          <w:szCs w:val="24"/>
        </w:rPr>
        <w:t>无</w:t>
      </w:r>
    </w:p>
    <w:p w14:paraId="1EEA1009" w14:textId="77777777" w:rsidR="003D1278" w:rsidRPr="004D0DD7" w:rsidRDefault="003D1278" w:rsidP="003D1278">
      <w:pPr>
        <w:snapToGrid w:val="0"/>
        <w:spacing w:afterLines="50" w:after="156" w:line="440" w:lineRule="exact"/>
        <w:ind w:firstLine="573"/>
        <w:rPr>
          <w:rFonts w:eastAsia="楷体"/>
          <w:bCs/>
          <w:color w:val="0070C0"/>
          <w:sz w:val="28"/>
          <w:szCs w:val="28"/>
        </w:rPr>
      </w:pPr>
      <w:r w:rsidRPr="004D0DD7">
        <w:rPr>
          <w:rFonts w:eastAsia="楷体"/>
          <w:bCs/>
          <w:color w:val="0070C0"/>
          <w:sz w:val="28"/>
          <w:szCs w:val="28"/>
        </w:rPr>
        <w:t xml:space="preserve">3. </w:t>
      </w:r>
      <w:r w:rsidRPr="004D0DD7">
        <w:rPr>
          <w:rFonts w:eastAsia="楷体"/>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1475EC55" w14:textId="77777777" w:rsidR="003D1278" w:rsidRPr="004D0DD7" w:rsidRDefault="003D1278" w:rsidP="003D1278">
      <w:pPr>
        <w:snapToGrid w:val="0"/>
        <w:spacing w:after="156" w:line="440" w:lineRule="exact"/>
        <w:ind w:firstLineChars="196" w:firstLine="470"/>
        <w:rPr>
          <w:rFonts w:eastAsia="楷体"/>
          <w:sz w:val="24"/>
          <w:szCs w:val="24"/>
        </w:rPr>
      </w:pPr>
      <w:r w:rsidRPr="004D0DD7">
        <w:rPr>
          <w:rFonts w:eastAsia="楷体"/>
          <w:sz w:val="24"/>
          <w:szCs w:val="24"/>
        </w:rPr>
        <w:t>无</w:t>
      </w:r>
    </w:p>
    <w:p w14:paraId="0AF8422A" w14:textId="77777777" w:rsidR="003D1278" w:rsidRPr="004D0DD7" w:rsidRDefault="003D1278" w:rsidP="003D1278">
      <w:pPr>
        <w:snapToGrid w:val="0"/>
        <w:spacing w:afterLines="50" w:after="156" w:line="440" w:lineRule="exact"/>
        <w:ind w:firstLine="573"/>
        <w:rPr>
          <w:rFonts w:eastAsia="楷体"/>
          <w:bCs/>
          <w:color w:val="0070C0"/>
          <w:sz w:val="28"/>
          <w:szCs w:val="28"/>
        </w:rPr>
      </w:pPr>
      <w:r w:rsidRPr="004D0DD7">
        <w:rPr>
          <w:rFonts w:eastAsia="楷体"/>
          <w:bCs/>
          <w:color w:val="0070C0"/>
          <w:sz w:val="28"/>
          <w:szCs w:val="28"/>
        </w:rPr>
        <w:t xml:space="preserve">4. </w:t>
      </w:r>
      <w:r w:rsidRPr="004D0DD7">
        <w:rPr>
          <w:rFonts w:eastAsia="楷体"/>
          <w:bCs/>
          <w:color w:val="0070C0"/>
          <w:sz w:val="28"/>
          <w:szCs w:val="28"/>
        </w:rPr>
        <w:t>其他。</w:t>
      </w:r>
    </w:p>
    <w:p w14:paraId="710EEB18" w14:textId="77777777" w:rsidR="00DF7A4D" w:rsidRPr="004D0DD7" w:rsidRDefault="003D1278">
      <w:pPr>
        <w:snapToGrid w:val="0"/>
        <w:spacing w:line="440" w:lineRule="exact"/>
        <w:ind w:firstLineChars="200" w:firstLine="480"/>
        <w:rPr>
          <w:rFonts w:eastAsia="楷体"/>
          <w:sz w:val="24"/>
          <w:szCs w:val="24"/>
        </w:rPr>
      </w:pPr>
      <w:r w:rsidRPr="004D0DD7">
        <w:rPr>
          <w:rFonts w:eastAsia="楷体"/>
          <w:sz w:val="24"/>
          <w:szCs w:val="24"/>
        </w:rPr>
        <w:t>无</w:t>
      </w:r>
    </w:p>
    <w:p w14:paraId="645DED81" w14:textId="77777777" w:rsidR="00DF7A4D" w:rsidRPr="004D0DD7" w:rsidRDefault="00DF7A4D">
      <w:pPr>
        <w:snapToGrid w:val="0"/>
        <w:spacing w:before="120" w:line="440" w:lineRule="exact"/>
        <w:rPr>
          <w:rFonts w:eastAsia="楷体"/>
          <w:sz w:val="24"/>
          <w:szCs w:val="24"/>
        </w:rPr>
      </w:pPr>
    </w:p>
    <w:sectPr w:rsidR="00DF7A4D" w:rsidRPr="004D0DD7">
      <w:pgSz w:w="11906" w:h="16838"/>
      <w:pgMar w:top="1418" w:right="1701"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AAEF2" w14:textId="77777777" w:rsidR="00F25D9D" w:rsidRDefault="00F25D9D" w:rsidP="00BE000A">
      <w:r>
        <w:separator/>
      </w:r>
    </w:p>
  </w:endnote>
  <w:endnote w:type="continuationSeparator" w:id="0">
    <w:p w14:paraId="718B7D18" w14:textId="77777777" w:rsidR="00F25D9D" w:rsidRDefault="00F25D9D" w:rsidP="00BE0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仿宋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7D616" w14:textId="77777777" w:rsidR="00F25D9D" w:rsidRDefault="00F25D9D" w:rsidP="00BE000A">
      <w:r>
        <w:separator/>
      </w:r>
    </w:p>
  </w:footnote>
  <w:footnote w:type="continuationSeparator" w:id="0">
    <w:p w14:paraId="327D7644" w14:textId="77777777" w:rsidR="00F25D9D" w:rsidRDefault="00F25D9D" w:rsidP="00BE00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3286"/>
    <w:multiLevelType w:val="multilevel"/>
    <w:tmpl w:val="06203286"/>
    <w:lvl w:ilvl="0">
      <w:start w:val="1"/>
      <w:numFmt w:val="lowerLetter"/>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 w15:restartNumberingAfterBreak="0">
    <w:nsid w:val="086E4C87"/>
    <w:multiLevelType w:val="singleLevel"/>
    <w:tmpl w:val="086E4C87"/>
    <w:lvl w:ilvl="0">
      <w:start w:val="2"/>
      <w:numFmt w:val="decimal"/>
      <w:suff w:val="space"/>
      <w:lvlText w:val="（%1）"/>
      <w:lvlJc w:val="left"/>
    </w:lvl>
  </w:abstractNum>
  <w:abstractNum w:abstractNumId="2" w15:restartNumberingAfterBreak="0">
    <w:nsid w:val="0AE644C7"/>
    <w:multiLevelType w:val="multilevel"/>
    <w:tmpl w:val="0AE644C7"/>
    <w:lvl w:ilvl="0">
      <w:start w:val="1"/>
      <w:numFmt w:val="decimal"/>
      <w:lvlText w:val="[%1]"/>
      <w:lvlJc w:val="left"/>
      <w:pPr>
        <w:ind w:left="840" w:hanging="420"/>
      </w:pPr>
      <w:rPr>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9EE0088"/>
    <w:multiLevelType w:val="multilevel"/>
    <w:tmpl w:val="19EE0088"/>
    <w:lvl w:ilvl="0">
      <w:start w:val="1"/>
      <w:numFmt w:val="decimal"/>
      <w:lvlText w:val="[%1]"/>
      <w:lvlJc w:val="left"/>
      <w:pPr>
        <w:ind w:left="840" w:hanging="420"/>
      </w:pPr>
      <w:rPr>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01B6877"/>
    <w:multiLevelType w:val="multilevel"/>
    <w:tmpl w:val="201B687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B6F49E1"/>
    <w:multiLevelType w:val="multilevel"/>
    <w:tmpl w:val="3B6F49E1"/>
    <w:lvl w:ilvl="0">
      <w:start w:val="1"/>
      <w:numFmt w:val="lowerLetter"/>
      <w:lvlText w:val="%1)"/>
      <w:lvlJc w:val="left"/>
      <w:pPr>
        <w:ind w:left="902" w:hanging="420"/>
      </w:pPr>
      <w:rPr>
        <w:rFonts w:ascii="Times New Roman" w:hAnsi="Times New Roman" w:cs="Times New Roman"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6" w15:restartNumberingAfterBreak="0">
    <w:nsid w:val="3FA5528C"/>
    <w:multiLevelType w:val="multilevel"/>
    <w:tmpl w:val="3FA5528C"/>
    <w:lvl w:ilvl="0">
      <w:start w:val="1"/>
      <w:numFmt w:val="decimal"/>
      <w:lvlText w:val="[%1]"/>
      <w:lvlJc w:val="left"/>
      <w:pPr>
        <w:ind w:left="840" w:hanging="420"/>
      </w:pPr>
      <w:rPr>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E027579"/>
    <w:multiLevelType w:val="multilevel"/>
    <w:tmpl w:val="4E027579"/>
    <w:lvl w:ilvl="0">
      <w:start w:val="1"/>
      <w:numFmt w:val="lowerLetter"/>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8" w15:restartNumberingAfterBreak="0">
    <w:nsid w:val="53287CB7"/>
    <w:multiLevelType w:val="multilevel"/>
    <w:tmpl w:val="75EA06D8"/>
    <w:lvl w:ilvl="0">
      <w:start w:val="1"/>
      <w:numFmt w:val="decimal"/>
      <w:lvlText w:val="%1)"/>
      <w:lvlJc w:val="left"/>
      <w:pPr>
        <w:ind w:left="2693" w:hanging="420"/>
      </w:pPr>
      <w:rPr>
        <w:rFonts w:hint="default"/>
        <w:b w:val="0"/>
      </w:rPr>
    </w:lvl>
    <w:lvl w:ilvl="1">
      <w:start w:val="1"/>
      <w:numFmt w:val="bullet"/>
      <w:lvlText w:val=""/>
      <w:lvlJc w:val="left"/>
      <w:pPr>
        <w:ind w:left="3113" w:hanging="420"/>
      </w:pPr>
      <w:rPr>
        <w:rFonts w:ascii="Wingdings" w:hAnsi="Wingdings" w:hint="default"/>
      </w:rPr>
    </w:lvl>
    <w:lvl w:ilvl="2">
      <w:start w:val="1"/>
      <w:numFmt w:val="bullet"/>
      <w:lvlText w:val=""/>
      <w:lvlJc w:val="left"/>
      <w:pPr>
        <w:ind w:left="3533" w:hanging="420"/>
      </w:pPr>
      <w:rPr>
        <w:rFonts w:ascii="Wingdings" w:hAnsi="Wingdings" w:hint="default"/>
      </w:rPr>
    </w:lvl>
    <w:lvl w:ilvl="3">
      <w:start w:val="1"/>
      <w:numFmt w:val="bullet"/>
      <w:lvlText w:val=""/>
      <w:lvlJc w:val="left"/>
      <w:pPr>
        <w:ind w:left="3953" w:hanging="420"/>
      </w:pPr>
      <w:rPr>
        <w:rFonts w:ascii="Wingdings" w:hAnsi="Wingdings" w:hint="default"/>
      </w:rPr>
    </w:lvl>
    <w:lvl w:ilvl="4">
      <w:start w:val="1"/>
      <w:numFmt w:val="bullet"/>
      <w:lvlText w:val=""/>
      <w:lvlJc w:val="left"/>
      <w:pPr>
        <w:ind w:left="4373" w:hanging="420"/>
      </w:pPr>
      <w:rPr>
        <w:rFonts w:ascii="Wingdings" w:hAnsi="Wingdings" w:hint="default"/>
      </w:rPr>
    </w:lvl>
    <w:lvl w:ilvl="5">
      <w:start w:val="1"/>
      <w:numFmt w:val="bullet"/>
      <w:lvlText w:val=""/>
      <w:lvlJc w:val="left"/>
      <w:pPr>
        <w:ind w:left="4793" w:hanging="420"/>
      </w:pPr>
      <w:rPr>
        <w:rFonts w:ascii="Wingdings" w:hAnsi="Wingdings" w:hint="default"/>
      </w:rPr>
    </w:lvl>
    <w:lvl w:ilvl="6">
      <w:start w:val="1"/>
      <w:numFmt w:val="bullet"/>
      <w:lvlText w:val=""/>
      <w:lvlJc w:val="left"/>
      <w:pPr>
        <w:ind w:left="5213" w:hanging="420"/>
      </w:pPr>
      <w:rPr>
        <w:rFonts w:ascii="Wingdings" w:hAnsi="Wingdings" w:hint="default"/>
      </w:rPr>
    </w:lvl>
    <w:lvl w:ilvl="7">
      <w:start w:val="1"/>
      <w:numFmt w:val="bullet"/>
      <w:lvlText w:val=""/>
      <w:lvlJc w:val="left"/>
      <w:pPr>
        <w:ind w:left="5633" w:hanging="420"/>
      </w:pPr>
      <w:rPr>
        <w:rFonts w:ascii="Wingdings" w:hAnsi="Wingdings" w:hint="default"/>
      </w:rPr>
    </w:lvl>
    <w:lvl w:ilvl="8">
      <w:start w:val="1"/>
      <w:numFmt w:val="bullet"/>
      <w:lvlText w:val=""/>
      <w:lvlJc w:val="left"/>
      <w:pPr>
        <w:ind w:left="6053" w:hanging="420"/>
      </w:pPr>
      <w:rPr>
        <w:rFonts w:ascii="Wingdings" w:hAnsi="Wingdings" w:hint="default"/>
      </w:rPr>
    </w:lvl>
  </w:abstractNum>
  <w:abstractNum w:abstractNumId="9" w15:restartNumberingAfterBreak="0">
    <w:nsid w:val="58C714CD"/>
    <w:multiLevelType w:val="hybridMultilevel"/>
    <w:tmpl w:val="EF6CA6DE"/>
    <w:lvl w:ilvl="0" w:tplc="A1BE8096">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9">
      <w:start w:val="1"/>
      <w:numFmt w:val="lowerLetter"/>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0E30AA"/>
    <w:multiLevelType w:val="multilevel"/>
    <w:tmpl w:val="5D0E30AA"/>
    <w:lvl w:ilvl="0">
      <w:start w:val="1"/>
      <w:numFmt w:val="lowerLetter"/>
      <w:lvlText w:val="%1)"/>
      <w:lvlJc w:val="left"/>
      <w:pPr>
        <w:ind w:left="902" w:hanging="420"/>
      </w:pPr>
      <w:rPr>
        <w:rFonts w:hint="default"/>
        <w:u w:val="none"/>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1" w15:restartNumberingAfterBreak="0">
    <w:nsid w:val="5D5B37E2"/>
    <w:multiLevelType w:val="hybridMultilevel"/>
    <w:tmpl w:val="F1525A4C"/>
    <w:lvl w:ilvl="0" w:tplc="578E66B0">
      <w:start w:val="1"/>
      <w:numFmt w:val="decimal"/>
      <w:lvlText w:val="(%1)"/>
      <w:lvlJc w:val="left"/>
      <w:pPr>
        <w:ind w:left="890" w:hanging="420"/>
      </w:pPr>
      <w:rPr>
        <w:rFonts w:cs="宋体" w:hint="default"/>
        <w:u w:val="none"/>
      </w:rPr>
    </w:lvl>
    <w:lvl w:ilvl="1" w:tplc="04090019" w:tentative="1">
      <w:start w:val="1"/>
      <w:numFmt w:val="lowerLetter"/>
      <w:lvlText w:val="%2)"/>
      <w:lvlJc w:val="left"/>
      <w:pPr>
        <w:ind w:left="1310" w:hanging="420"/>
      </w:pPr>
    </w:lvl>
    <w:lvl w:ilvl="2" w:tplc="0409001B" w:tentative="1">
      <w:start w:val="1"/>
      <w:numFmt w:val="lowerRoman"/>
      <w:lvlText w:val="%3."/>
      <w:lvlJc w:val="right"/>
      <w:pPr>
        <w:ind w:left="1730" w:hanging="420"/>
      </w:pPr>
    </w:lvl>
    <w:lvl w:ilvl="3" w:tplc="0409000F" w:tentative="1">
      <w:start w:val="1"/>
      <w:numFmt w:val="decimal"/>
      <w:lvlText w:val="%4."/>
      <w:lvlJc w:val="left"/>
      <w:pPr>
        <w:ind w:left="2150" w:hanging="420"/>
      </w:pPr>
    </w:lvl>
    <w:lvl w:ilvl="4" w:tplc="04090019" w:tentative="1">
      <w:start w:val="1"/>
      <w:numFmt w:val="lowerLetter"/>
      <w:lvlText w:val="%5)"/>
      <w:lvlJc w:val="left"/>
      <w:pPr>
        <w:ind w:left="2570" w:hanging="420"/>
      </w:pPr>
    </w:lvl>
    <w:lvl w:ilvl="5" w:tplc="0409001B" w:tentative="1">
      <w:start w:val="1"/>
      <w:numFmt w:val="lowerRoman"/>
      <w:lvlText w:val="%6."/>
      <w:lvlJc w:val="right"/>
      <w:pPr>
        <w:ind w:left="2990" w:hanging="420"/>
      </w:pPr>
    </w:lvl>
    <w:lvl w:ilvl="6" w:tplc="0409000F" w:tentative="1">
      <w:start w:val="1"/>
      <w:numFmt w:val="decimal"/>
      <w:lvlText w:val="%7."/>
      <w:lvlJc w:val="left"/>
      <w:pPr>
        <w:ind w:left="3410" w:hanging="420"/>
      </w:pPr>
    </w:lvl>
    <w:lvl w:ilvl="7" w:tplc="04090019" w:tentative="1">
      <w:start w:val="1"/>
      <w:numFmt w:val="lowerLetter"/>
      <w:lvlText w:val="%8)"/>
      <w:lvlJc w:val="left"/>
      <w:pPr>
        <w:ind w:left="3830" w:hanging="420"/>
      </w:pPr>
    </w:lvl>
    <w:lvl w:ilvl="8" w:tplc="0409001B" w:tentative="1">
      <w:start w:val="1"/>
      <w:numFmt w:val="lowerRoman"/>
      <w:lvlText w:val="%9."/>
      <w:lvlJc w:val="right"/>
      <w:pPr>
        <w:ind w:left="4250" w:hanging="420"/>
      </w:pPr>
    </w:lvl>
  </w:abstractNum>
  <w:abstractNum w:abstractNumId="12" w15:restartNumberingAfterBreak="0">
    <w:nsid w:val="5D915A52"/>
    <w:multiLevelType w:val="multilevel"/>
    <w:tmpl w:val="5D915A52"/>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639B440C"/>
    <w:multiLevelType w:val="multilevel"/>
    <w:tmpl w:val="639B440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639B4422"/>
    <w:multiLevelType w:val="multilevel"/>
    <w:tmpl w:val="639B442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639B4438"/>
    <w:multiLevelType w:val="multilevel"/>
    <w:tmpl w:val="639B443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639B444E"/>
    <w:multiLevelType w:val="multilevel"/>
    <w:tmpl w:val="639B444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639B4464"/>
    <w:multiLevelType w:val="multilevel"/>
    <w:tmpl w:val="639B44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65AEE437"/>
    <w:multiLevelType w:val="singleLevel"/>
    <w:tmpl w:val="65AEE437"/>
    <w:lvl w:ilvl="0">
      <w:start w:val="3"/>
      <w:numFmt w:val="decimal"/>
      <w:suff w:val="space"/>
      <w:lvlText w:val="(%1)"/>
      <w:lvlJc w:val="left"/>
    </w:lvl>
  </w:abstractNum>
  <w:abstractNum w:abstractNumId="19" w15:restartNumberingAfterBreak="0">
    <w:nsid w:val="6C140095"/>
    <w:multiLevelType w:val="hybridMultilevel"/>
    <w:tmpl w:val="1C60175E"/>
    <w:lvl w:ilvl="0" w:tplc="A1BE8096">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5651AF"/>
    <w:multiLevelType w:val="multilevel"/>
    <w:tmpl w:val="6D5651AF"/>
    <w:lvl w:ilvl="0">
      <w:start w:val="1"/>
      <w:numFmt w:val="bullet"/>
      <w:lvlText w:val=""/>
      <w:lvlJc w:val="left"/>
      <w:pPr>
        <w:ind w:left="900" w:hanging="420"/>
      </w:pPr>
      <w:rPr>
        <w:rFonts w:ascii="Symbol" w:hAnsi="Symbol" w:hint="default"/>
        <w:color w:val="auto"/>
        <w:sz w:val="24"/>
        <w:szCs w:val="24"/>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7A910B2C"/>
    <w:multiLevelType w:val="multilevel"/>
    <w:tmpl w:val="7A910B2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2282"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7."/>
      <w:lvlJc w:val="left"/>
      <w:pPr>
        <w:ind w:left="420" w:hanging="420"/>
      </w:p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2" w15:restartNumberingAfterBreak="0">
    <w:nsid w:val="7D4C2F05"/>
    <w:multiLevelType w:val="multilevel"/>
    <w:tmpl w:val="7D4C2F0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1"/>
  </w:num>
  <w:num w:numId="2">
    <w:abstractNumId w:val="4"/>
  </w:num>
  <w:num w:numId="3">
    <w:abstractNumId w:val="10"/>
  </w:num>
  <w:num w:numId="4">
    <w:abstractNumId w:val="5"/>
  </w:num>
  <w:num w:numId="5">
    <w:abstractNumId w:val="20"/>
  </w:num>
  <w:num w:numId="6">
    <w:abstractNumId w:val="7"/>
  </w:num>
  <w:num w:numId="7">
    <w:abstractNumId w:val="0"/>
  </w:num>
  <w:num w:numId="8">
    <w:abstractNumId w:val="12"/>
  </w:num>
  <w:num w:numId="9">
    <w:abstractNumId w:val="8"/>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3"/>
  </w:num>
  <w:num w:numId="17">
    <w:abstractNumId w:val="6"/>
  </w:num>
  <w:num w:numId="18">
    <w:abstractNumId w:val="2"/>
  </w:num>
  <w:num w:numId="19">
    <w:abstractNumId w:val="1"/>
  </w:num>
  <w:num w:numId="20">
    <w:abstractNumId w:val="18"/>
  </w:num>
  <w:num w:numId="21">
    <w:abstractNumId w:val="11"/>
  </w:num>
  <w:num w:numId="22">
    <w:abstractNumId w:val="19"/>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noPunctuationKerning/>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A4D"/>
    <w:rsid w:val="0003747F"/>
    <w:rsid w:val="00041BFB"/>
    <w:rsid w:val="00052257"/>
    <w:rsid w:val="00096173"/>
    <w:rsid w:val="000C2D79"/>
    <w:rsid w:val="00132FAD"/>
    <w:rsid w:val="001634B7"/>
    <w:rsid w:val="001671C4"/>
    <w:rsid w:val="00186906"/>
    <w:rsid w:val="001D0D7F"/>
    <w:rsid w:val="001F1601"/>
    <w:rsid w:val="002123B4"/>
    <w:rsid w:val="002269BD"/>
    <w:rsid w:val="00236C62"/>
    <w:rsid w:val="00273716"/>
    <w:rsid w:val="002812AA"/>
    <w:rsid w:val="00297B05"/>
    <w:rsid w:val="002A6FFD"/>
    <w:rsid w:val="002B302E"/>
    <w:rsid w:val="002B7EEA"/>
    <w:rsid w:val="002C3965"/>
    <w:rsid w:val="002F1CDD"/>
    <w:rsid w:val="0032549E"/>
    <w:rsid w:val="00365810"/>
    <w:rsid w:val="00366910"/>
    <w:rsid w:val="003C7171"/>
    <w:rsid w:val="003D1278"/>
    <w:rsid w:val="003E464C"/>
    <w:rsid w:val="003F3827"/>
    <w:rsid w:val="00413059"/>
    <w:rsid w:val="00431EBD"/>
    <w:rsid w:val="004534B0"/>
    <w:rsid w:val="0047795C"/>
    <w:rsid w:val="004B2FEA"/>
    <w:rsid w:val="004B70A2"/>
    <w:rsid w:val="004C47D8"/>
    <w:rsid w:val="004C5038"/>
    <w:rsid w:val="004D0DD7"/>
    <w:rsid w:val="004F5628"/>
    <w:rsid w:val="004F6F52"/>
    <w:rsid w:val="00521977"/>
    <w:rsid w:val="00526951"/>
    <w:rsid w:val="00565FF1"/>
    <w:rsid w:val="00567485"/>
    <w:rsid w:val="00593848"/>
    <w:rsid w:val="005A2D01"/>
    <w:rsid w:val="005B0042"/>
    <w:rsid w:val="005B51D5"/>
    <w:rsid w:val="005D18A2"/>
    <w:rsid w:val="005D3099"/>
    <w:rsid w:val="005F4ED9"/>
    <w:rsid w:val="0061152C"/>
    <w:rsid w:val="006203D1"/>
    <w:rsid w:val="00664A6F"/>
    <w:rsid w:val="00665E12"/>
    <w:rsid w:val="006C20EF"/>
    <w:rsid w:val="006D0E49"/>
    <w:rsid w:val="006E1FB3"/>
    <w:rsid w:val="006F5B89"/>
    <w:rsid w:val="00731A0D"/>
    <w:rsid w:val="00797EA8"/>
    <w:rsid w:val="007A4111"/>
    <w:rsid w:val="007B5749"/>
    <w:rsid w:val="007B7D16"/>
    <w:rsid w:val="0081571E"/>
    <w:rsid w:val="00825141"/>
    <w:rsid w:val="00832ADE"/>
    <w:rsid w:val="0083667F"/>
    <w:rsid w:val="0087716C"/>
    <w:rsid w:val="00880090"/>
    <w:rsid w:val="0089150B"/>
    <w:rsid w:val="00896DA3"/>
    <w:rsid w:val="008A1B84"/>
    <w:rsid w:val="008A2960"/>
    <w:rsid w:val="008A5E91"/>
    <w:rsid w:val="008D3A45"/>
    <w:rsid w:val="008F0172"/>
    <w:rsid w:val="0090413D"/>
    <w:rsid w:val="009902AC"/>
    <w:rsid w:val="00997B85"/>
    <w:rsid w:val="009A2CAB"/>
    <w:rsid w:val="009A598B"/>
    <w:rsid w:val="009F236C"/>
    <w:rsid w:val="00A001F5"/>
    <w:rsid w:val="00A33255"/>
    <w:rsid w:val="00A55E1D"/>
    <w:rsid w:val="00A57D8A"/>
    <w:rsid w:val="00A6664B"/>
    <w:rsid w:val="00A66D8E"/>
    <w:rsid w:val="00A95A32"/>
    <w:rsid w:val="00AB2E07"/>
    <w:rsid w:val="00AF5756"/>
    <w:rsid w:val="00B0197A"/>
    <w:rsid w:val="00B23AE8"/>
    <w:rsid w:val="00B24504"/>
    <w:rsid w:val="00B27F26"/>
    <w:rsid w:val="00B426EE"/>
    <w:rsid w:val="00B506C1"/>
    <w:rsid w:val="00B50C50"/>
    <w:rsid w:val="00B80708"/>
    <w:rsid w:val="00B81D5B"/>
    <w:rsid w:val="00B9112E"/>
    <w:rsid w:val="00BA2890"/>
    <w:rsid w:val="00BB2F51"/>
    <w:rsid w:val="00BE000A"/>
    <w:rsid w:val="00C07368"/>
    <w:rsid w:val="00C80A79"/>
    <w:rsid w:val="00C81620"/>
    <w:rsid w:val="00C81F89"/>
    <w:rsid w:val="00CB0D90"/>
    <w:rsid w:val="00CC4B20"/>
    <w:rsid w:val="00CF70CA"/>
    <w:rsid w:val="00D236A4"/>
    <w:rsid w:val="00D24157"/>
    <w:rsid w:val="00D24B5E"/>
    <w:rsid w:val="00D95186"/>
    <w:rsid w:val="00DB28E5"/>
    <w:rsid w:val="00DC34D1"/>
    <w:rsid w:val="00DE53EB"/>
    <w:rsid w:val="00DF32BF"/>
    <w:rsid w:val="00DF72F3"/>
    <w:rsid w:val="00DF7A4D"/>
    <w:rsid w:val="00E058BA"/>
    <w:rsid w:val="00E22902"/>
    <w:rsid w:val="00E51048"/>
    <w:rsid w:val="00E74819"/>
    <w:rsid w:val="00E81DB2"/>
    <w:rsid w:val="00EA3631"/>
    <w:rsid w:val="00ED2156"/>
    <w:rsid w:val="00EF5151"/>
    <w:rsid w:val="00F04116"/>
    <w:rsid w:val="00F17777"/>
    <w:rsid w:val="00F25D9D"/>
    <w:rsid w:val="00F52D3D"/>
    <w:rsid w:val="00F776AF"/>
    <w:rsid w:val="00F83751"/>
    <w:rsid w:val="00F932F4"/>
    <w:rsid w:val="00FA76DB"/>
    <w:rsid w:val="00FB0D78"/>
    <w:rsid w:val="00FB42EA"/>
    <w:rsid w:val="00FD70AD"/>
    <w:rsid w:val="00FF5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9FDBA9B"/>
  <w15:docId w15:val="{07E5544C-116F-4DCB-95AA-747E67C04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locked="1" w:uiPriority="9" w:unhideWhenUsed="1" w:qFormat="1"/>
    <w:lsdException w:name="heading 3" w:locked="1" w:uiPriority="9" w:unhideWhenUsed="1" w:qFormat="1"/>
    <w:lsdException w:name="heading 4" w:locked="1" w:uiPriority="9" w:qFormat="1"/>
    <w:lsdException w:name="heading 5" w:locked="1" w:uiPriority="9" w:unhideWhenUsed="1" w:qFormat="1"/>
    <w:lsdException w:name="heading 6" w:locked="1" w:uiPriority="9" w:unhideWhenUsed="1"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uiPriority="0" w:qFormat="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F52"/>
    <w:pPr>
      <w:widowControl w:val="0"/>
      <w:jc w:val="both"/>
    </w:pPr>
    <w:rPr>
      <w:kern w:val="2"/>
      <w:sz w:val="21"/>
      <w:szCs w:val="21"/>
    </w:rPr>
  </w:style>
  <w:style w:type="paragraph" w:styleId="1">
    <w:name w:val="heading 1"/>
    <w:basedOn w:val="a"/>
    <w:next w:val="a"/>
    <w:link w:val="10"/>
    <w:uiPriority w:val="9"/>
    <w:qFormat/>
    <w:locked/>
    <w:pPr>
      <w:keepNext/>
      <w:keepLines/>
      <w:numPr>
        <w:numId w:val="1"/>
      </w:numPr>
      <w:adjustRightInd w:val="0"/>
      <w:snapToGrid w:val="0"/>
      <w:spacing w:before="260" w:line="360" w:lineRule="auto"/>
      <w:outlineLvl w:val="0"/>
    </w:pPr>
    <w:rPr>
      <w:rFonts w:eastAsia="黑体" w:cstheme="minorBidi"/>
      <w:b/>
      <w:bCs/>
      <w:kern w:val="24"/>
      <w:sz w:val="32"/>
      <w:szCs w:val="32"/>
      <w:lang w:val="zh-CN"/>
    </w:rPr>
  </w:style>
  <w:style w:type="paragraph" w:styleId="2">
    <w:name w:val="heading 2"/>
    <w:basedOn w:val="1"/>
    <w:next w:val="a"/>
    <w:link w:val="20"/>
    <w:uiPriority w:val="9"/>
    <w:unhideWhenUsed/>
    <w:qFormat/>
    <w:locked/>
    <w:pPr>
      <w:numPr>
        <w:ilvl w:val="1"/>
      </w:numPr>
      <w:spacing w:before="0"/>
      <w:outlineLvl w:val="1"/>
    </w:pPr>
    <w:rPr>
      <w:rFonts w:cstheme="majorBidi"/>
    </w:rPr>
  </w:style>
  <w:style w:type="paragraph" w:styleId="3">
    <w:name w:val="heading 3"/>
    <w:basedOn w:val="2"/>
    <w:next w:val="a"/>
    <w:link w:val="30"/>
    <w:uiPriority w:val="9"/>
    <w:unhideWhenUsed/>
    <w:qFormat/>
    <w:locked/>
    <w:pPr>
      <w:numPr>
        <w:ilvl w:val="2"/>
      </w:numPr>
      <w:outlineLvl w:val="2"/>
    </w:pPr>
    <w:rPr>
      <w:sz w:val="28"/>
    </w:rPr>
  </w:style>
  <w:style w:type="paragraph" w:styleId="4">
    <w:name w:val="heading 4"/>
    <w:basedOn w:val="a"/>
    <w:next w:val="a"/>
    <w:link w:val="40"/>
    <w:uiPriority w:val="9"/>
    <w:qFormat/>
    <w:locked/>
    <w:pPr>
      <w:keepNext/>
      <w:keepLines/>
      <w:numPr>
        <w:ilvl w:val="3"/>
        <w:numId w:val="1"/>
      </w:numPr>
      <w:tabs>
        <w:tab w:val="left" w:pos="1620"/>
      </w:tabs>
      <w:spacing w:before="280" w:after="290"/>
      <w:ind w:left="864"/>
      <w:outlineLvl w:val="3"/>
    </w:pPr>
    <w:rPr>
      <w:rFonts w:ascii="Helvetica" w:eastAsia="黑体" w:hAnsi="Helvetica" w:cstheme="minorBidi"/>
      <w:bCs/>
      <w:sz w:val="28"/>
      <w:szCs w:val="28"/>
      <w:lang w:val="zh-CN"/>
    </w:rPr>
  </w:style>
  <w:style w:type="paragraph" w:styleId="5">
    <w:name w:val="heading 5"/>
    <w:basedOn w:val="a"/>
    <w:next w:val="a"/>
    <w:link w:val="50"/>
    <w:uiPriority w:val="9"/>
    <w:unhideWhenUsed/>
    <w:qFormat/>
    <w:locked/>
    <w:pPr>
      <w:keepNext/>
      <w:keepLines/>
      <w:numPr>
        <w:ilvl w:val="4"/>
        <w:numId w:val="1"/>
      </w:numPr>
      <w:spacing w:before="280" w:after="290" w:line="372" w:lineRule="auto"/>
      <w:outlineLvl w:val="4"/>
    </w:pPr>
    <w:rPr>
      <w:rFonts w:eastAsia="仿宋_GB2312" w:cstheme="minorBidi"/>
      <w:b/>
      <w:sz w:val="28"/>
      <w:szCs w:val="22"/>
    </w:rPr>
  </w:style>
  <w:style w:type="paragraph" w:styleId="6">
    <w:name w:val="heading 6"/>
    <w:basedOn w:val="a"/>
    <w:next w:val="a"/>
    <w:link w:val="60"/>
    <w:uiPriority w:val="9"/>
    <w:unhideWhenUsed/>
    <w:qFormat/>
    <w:locked/>
    <w:pPr>
      <w:keepNext/>
      <w:keepLines/>
      <w:numPr>
        <w:ilvl w:val="5"/>
        <w:numId w:val="1"/>
      </w:numPr>
      <w:spacing w:before="240" w:after="64" w:line="317" w:lineRule="auto"/>
      <w:outlineLvl w:val="5"/>
    </w:pPr>
    <w:rPr>
      <w:rFonts w:ascii="Arial" w:eastAsia="黑体" w:hAnsi="Arial" w:cstheme="minorBidi"/>
      <w:b/>
      <w:sz w:val="24"/>
      <w:szCs w:val="22"/>
    </w:rPr>
  </w:style>
  <w:style w:type="paragraph" w:styleId="7">
    <w:name w:val="heading 7"/>
    <w:basedOn w:val="a"/>
    <w:next w:val="a"/>
    <w:link w:val="70"/>
    <w:uiPriority w:val="9"/>
    <w:unhideWhenUsed/>
    <w:qFormat/>
    <w:locked/>
    <w:pPr>
      <w:keepNext/>
      <w:keepLines/>
      <w:numPr>
        <w:ilvl w:val="6"/>
        <w:numId w:val="1"/>
      </w:numPr>
      <w:spacing w:before="240" w:after="64" w:line="317" w:lineRule="auto"/>
      <w:outlineLvl w:val="6"/>
    </w:pPr>
    <w:rPr>
      <w:rFonts w:eastAsia="仿宋_GB2312" w:cstheme="minorBidi"/>
      <w:b/>
      <w:sz w:val="24"/>
      <w:szCs w:val="22"/>
    </w:rPr>
  </w:style>
  <w:style w:type="paragraph" w:styleId="8">
    <w:name w:val="heading 8"/>
    <w:basedOn w:val="a"/>
    <w:next w:val="a"/>
    <w:link w:val="80"/>
    <w:uiPriority w:val="9"/>
    <w:unhideWhenUsed/>
    <w:qFormat/>
    <w:locked/>
    <w:pPr>
      <w:keepNext/>
      <w:keepLines/>
      <w:numPr>
        <w:ilvl w:val="7"/>
        <w:numId w:val="1"/>
      </w:numPr>
      <w:spacing w:before="240" w:after="64" w:line="317" w:lineRule="auto"/>
      <w:outlineLvl w:val="7"/>
    </w:pPr>
    <w:rPr>
      <w:rFonts w:ascii="Arial" w:eastAsia="黑体" w:hAnsi="Arial" w:cstheme="minorBidi"/>
      <w:sz w:val="24"/>
      <w:szCs w:val="22"/>
    </w:rPr>
  </w:style>
  <w:style w:type="paragraph" w:styleId="9">
    <w:name w:val="heading 9"/>
    <w:basedOn w:val="a"/>
    <w:next w:val="a"/>
    <w:link w:val="90"/>
    <w:uiPriority w:val="9"/>
    <w:unhideWhenUsed/>
    <w:qFormat/>
    <w:locked/>
    <w:pPr>
      <w:keepNext/>
      <w:keepLines/>
      <w:numPr>
        <w:ilvl w:val="8"/>
        <w:numId w:val="1"/>
      </w:numPr>
      <w:spacing w:before="240" w:after="64" w:line="317" w:lineRule="auto"/>
      <w:outlineLvl w:val="8"/>
    </w:pPr>
    <w:rPr>
      <w:rFonts w:ascii="Arial" w:eastAsia="黑体" w:hAnsi="Arial" w:cstheme="minorBidi"/>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Normal Indent"/>
    <w:basedOn w:val="a"/>
    <w:link w:val="a8"/>
    <w:qFormat/>
    <w:pPr>
      <w:spacing w:line="360" w:lineRule="auto"/>
      <w:ind w:firstLine="420"/>
    </w:pPr>
    <w:rPr>
      <w:rFonts w:cstheme="minorBidi"/>
      <w:sz w:val="24"/>
    </w:rPr>
  </w:style>
  <w:style w:type="paragraph" w:styleId="a9">
    <w:name w:val="caption"/>
    <w:basedOn w:val="a"/>
    <w:next w:val="a"/>
    <w:link w:val="aa"/>
    <w:uiPriority w:val="35"/>
    <w:qFormat/>
    <w:locked/>
    <w:pPr>
      <w:jc w:val="center"/>
    </w:pPr>
    <w:rPr>
      <w:rFonts w:ascii="Arial" w:eastAsia="黑体" w:hAnsi="Arial" w:cs="Arial"/>
      <w:sz w:val="20"/>
      <w:szCs w:val="20"/>
    </w:rPr>
  </w:style>
  <w:style w:type="paragraph" w:styleId="ab">
    <w:name w:val="Document Map"/>
    <w:basedOn w:val="a"/>
    <w:link w:val="ac"/>
    <w:uiPriority w:val="99"/>
    <w:unhideWhenUsed/>
    <w:qFormat/>
    <w:rPr>
      <w:rFonts w:ascii="宋体"/>
      <w:sz w:val="18"/>
      <w:szCs w:val="18"/>
    </w:rPr>
  </w:style>
  <w:style w:type="paragraph" w:styleId="ad">
    <w:name w:val="Date"/>
    <w:basedOn w:val="a"/>
    <w:next w:val="a"/>
    <w:link w:val="ae"/>
    <w:uiPriority w:val="99"/>
    <w:unhideWhenUsed/>
    <w:qFormat/>
    <w:pPr>
      <w:ind w:leftChars="2500" w:left="100"/>
    </w:pPr>
  </w:style>
  <w:style w:type="paragraph" w:styleId="af">
    <w:name w:val="Balloon Text"/>
    <w:basedOn w:val="a"/>
    <w:link w:val="af0"/>
    <w:uiPriority w:val="99"/>
    <w:unhideWhenUsed/>
    <w:qFormat/>
    <w:rPr>
      <w:sz w:val="18"/>
      <w:szCs w:val="18"/>
    </w:rPr>
  </w:style>
  <w:style w:type="paragraph" w:styleId="af1">
    <w:name w:val="footer"/>
    <w:basedOn w:val="a"/>
    <w:link w:val="af2"/>
    <w:uiPriority w:val="99"/>
    <w:qFormat/>
    <w:pPr>
      <w:tabs>
        <w:tab w:val="center" w:pos="4153"/>
        <w:tab w:val="right" w:pos="8306"/>
      </w:tabs>
      <w:snapToGrid w:val="0"/>
      <w:jc w:val="left"/>
    </w:pPr>
    <w:rPr>
      <w:sz w:val="18"/>
      <w:szCs w:val="18"/>
    </w:rPr>
  </w:style>
  <w:style w:type="paragraph" w:styleId="af3">
    <w:name w:val="header"/>
    <w:basedOn w:val="a"/>
    <w:link w:val="af4"/>
    <w:uiPriority w:val="99"/>
    <w:qFormat/>
    <w:pPr>
      <w:pBdr>
        <w:bottom w:val="single" w:sz="6" w:space="1" w:color="auto"/>
      </w:pBdr>
      <w:tabs>
        <w:tab w:val="center" w:pos="4153"/>
        <w:tab w:val="right" w:pos="8306"/>
      </w:tabs>
      <w:snapToGrid w:val="0"/>
      <w:jc w:val="center"/>
    </w:pPr>
    <w:rPr>
      <w:sz w:val="18"/>
      <w:szCs w:val="18"/>
    </w:rPr>
  </w:style>
  <w:style w:type="paragraph" w:styleId="af5">
    <w:name w:val="Normal (Web)"/>
    <w:basedOn w:val="a"/>
    <w:uiPriority w:val="99"/>
    <w:unhideWhenUsed/>
    <w:rPr>
      <w:sz w:val="24"/>
    </w:rPr>
  </w:style>
  <w:style w:type="character" w:styleId="af6">
    <w:name w:val="Emphasis"/>
    <w:basedOn w:val="a0"/>
    <w:uiPriority w:val="20"/>
    <w:qFormat/>
    <w:locked/>
    <w:rPr>
      <w:i/>
      <w:iCs/>
    </w:rPr>
  </w:style>
  <w:style w:type="character" w:styleId="af7">
    <w:name w:val="Hyperlink"/>
    <w:basedOn w:val="a0"/>
    <w:uiPriority w:val="99"/>
    <w:qFormat/>
    <w:rPr>
      <w:color w:val="0000FF"/>
      <w:u w:val="single"/>
    </w:rPr>
  </w:style>
  <w:style w:type="character" w:styleId="af8">
    <w:name w:val="annotation reference"/>
    <w:basedOn w:val="a0"/>
    <w:uiPriority w:val="99"/>
    <w:unhideWhenUsed/>
    <w:qFormat/>
    <w:rPr>
      <w:sz w:val="21"/>
      <w:szCs w:val="21"/>
    </w:rPr>
  </w:style>
  <w:style w:type="table" w:styleId="af9">
    <w:name w:val="Table Grid"/>
    <w:basedOn w:val="a1"/>
    <w:uiPriority w:val="39"/>
    <w:qFormat/>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页眉 字符"/>
    <w:basedOn w:val="a0"/>
    <w:link w:val="af3"/>
    <w:uiPriority w:val="99"/>
    <w:qFormat/>
    <w:locked/>
    <w:rPr>
      <w:kern w:val="2"/>
      <w:sz w:val="18"/>
      <w:szCs w:val="18"/>
    </w:rPr>
  </w:style>
  <w:style w:type="character" w:customStyle="1" w:styleId="af2">
    <w:name w:val="页脚 字符"/>
    <w:basedOn w:val="a0"/>
    <w:link w:val="af1"/>
    <w:uiPriority w:val="99"/>
    <w:qFormat/>
    <w:locked/>
    <w:rPr>
      <w:kern w:val="2"/>
      <w:sz w:val="18"/>
      <w:szCs w:val="18"/>
    </w:rPr>
  </w:style>
  <w:style w:type="paragraph" w:customStyle="1" w:styleId="11">
    <w:name w:val="列出段落1"/>
    <w:basedOn w:val="a"/>
    <w:link w:val="afa"/>
    <w:uiPriority w:val="99"/>
    <w:qFormat/>
    <w:pPr>
      <w:ind w:firstLineChars="200" w:firstLine="420"/>
    </w:pPr>
  </w:style>
  <w:style w:type="character" w:customStyle="1" w:styleId="af0">
    <w:name w:val="批注框文本 字符"/>
    <w:basedOn w:val="a0"/>
    <w:link w:val="af"/>
    <w:uiPriority w:val="99"/>
    <w:semiHidden/>
    <w:qFormat/>
    <w:rPr>
      <w:kern w:val="2"/>
      <w:sz w:val="18"/>
      <w:szCs w:val="18"/>
    </w:rPr>
  </w:style>
  <w:style w:type="character" w:customStyle="1" w:styleId="ac">
    <w:name w:val="文档结构图 字符"/>
    <w:basedOn w:val="a0"/>
    <w:link w:val="ab"/>
    <w:uiPriority w:val="99"/>
    <w:semiHidden/>
    <w:qFormat/>
    <w:rPr>
      <w:rFonts w:ascii="宋体"/>
      <w:kern w:val="2"/>
      <w:sz w:val="18"/>
      <w:szCs w:val="18"/>
    </w:rPr>
  </w:style>
  <w:style w:type="paragraph" w:customStyle="1" w:styleId="Style13">
    <w:name w:val="_Style 13"/>
    <w:basedOn w:val="a"/>
    <w:next w:val="11"/>
    <w:uiPriority w:val="34"/>
    <w:qFormat/>
    <w:pPr>
      <w:widowControl/>
      <w:spacing w:line="560" w:lineRule="exact"/>
      <w:ind w:firstLineChars="200" w:firstLine="420"/>
    </w:pPr>
    <w:rPr>
      <w:rFonts w:eastAsia="仿宋"/>
      <w:sz w:val="32"/>
      <w:szCs w:val="22"/>
    </w:rPr>
  </w:style>
  <w:style w:type="paragraph" w:customStyle="1" w:styleId="MTDisplayEquation">
    <w:name w:val="MTDisplayEquation"/>
    <w:basedOn w:val="a"/>
    <w:next w:val="a"/>
    <w:link w:val="MTDisplayEquation0"/>
    <w:qFormat/>
    <w:pPr>
      <w:tabs>
        <w:tab w:val="center" w:pos="4160"/>
        <w:tab w:val="right" w:pos="8300"/>
      </w:tabs>
    </w:pPr>
    <w:rPr>
      <w:rFonts w:asciiTheme="minorHAnsi" w:eastAsiaTheme="minorEastAsia" w:hAnsiTheme="minorHAnsi" w:cstheme="minorBidi"/>
      <w:szCs w:val="22"/>
    </w:rPr>
  </w:style>
  <w:style w:type="character" w:customStyle="1" w:styleId="MTDisplayEquation0">
    <w:name w:val="MTDisplayEquation 字符"/>
    <w:basedOn w:val="a0"/>
    <w:link w:val="MTDisplayEquation"/>
    <w:qFormat/>
    <w:rPr>
      <w:rFonts w:asciiTheme="minorHAnsi" w:eastAsiaTheme="minorEastAsia" w:hAnsiTheme="minorHAnsi" w:cstheme="minorBidi"/>
      <w:kern w:val="2"/>
      <w:sz w:val="21"/>
      <w:szCs w:val="22"/>
    </w:rPr>
  </w:style>
  <w:style w:type="character" w:customStyle="1" w:styleId="ae">
    <w:name w:val="日期 字符"/>
    <w:basedOn w:val="a0"/>
    <w:link w:val="ad"/>
    <w:uiPriority w:val="99"/>
    <w:semiHidden/>
    <w:qFormat/>
    <w:rPr>
      <w:kern w:val="2"/>
      <w:sz w:val="21"/>
      <w:szCs w:val="21"/>
    </w:rPr>
  </w:style>
  <w:style w:type="paragraph" w:customStyle="1" w:styleId="12">
    <w:name w:val="修订1"/>
    <w:hidden/>
    <w:uiPriority w:val="99"/>
    <w:semiHidden/>
    <w:qFormat/>
    <w:rPr>
      <w:kern w:val="2"/>
      <w:sz w:val="21"/>
      <w:szCs w:val="21"/>
    </w:rPr>
  </w:style>
  <w:style w:type="character" w:customStyle="1" w:styleId="a6">
    <w:name w:val="批注文字 字符"/>
    <w:basedOn w:val="a0"/>
    <w:link w:val="a4"/>
    <w:uiPriority w:val="99"/>
    <w:semiHidden/>
    <w:qFormat/>
    <w:rPr>
      <w:kern w:val="2"/>
      <w:sz w:val="21"/>
      <w:szCs w:val="21"/>
    </w:rPr>
  </w:style>
  <w:style w:type="character" w:customStyle="1" w:styleId="a5">
    <w:name w:val="批注主题 字符"/>
    <w:basedOn w:val="a6"/>
    <w:link w:val="a3"/>
    <w:uiPriority w:val="99"/>
    <w:semiHidden/>
    <w:qFormat/>
    <w:rPr>
      <w:b/>
      <w:bCs/>
      <w:kern w:val="2"/>
      <w:sz w:val="21"/>
      <w:szCs w:val="21"/>
    </w:rPr>
  </w:style>
  <w:style w:type="paragraph" w:customStyle="1" w:styleId="21">
    <w:name w:val="修订2"/>
    <w:hidden/>
    <w:uiPriority w:val="99"/>
    <w:semiHidden/>
    <w:qFormat/>
    <w:rPr>
      <w:kern w:val="2"/>
      <w:sz w:val="21"/>
      <w:szCs w:val="21"/>
    </w:rPr>
  </w:style>
  <w:style w:type="paragraph" w:customStyle="1" w:styleId="555-">
    <w:name w:val="555-正文"/>
    <w:basedOn w:val="a"/>
    <w:link w:val="555-0"/>
    <w:qFormat/>
    <w:pPr>
      <w:spacing w:line="400" w:lineRule="exact"/>
      <w:ind w:firstLineChars="200" w:firstLine="200"/>
    </w:pPr>
    <w:rPr>
      <w:color w:val="000000"/>
      <w:sz w:val="24"/>
      <w:szCs w:val="24"/>
    </w:rPr>
  </w:style>
  <w:style w:type="character" w:customStyle="1" w:styleId="555-0">
    <w:name w:val="555-正文 字符"/>
    <w:basedOn w:val="a0"/>
    <w:link w:val="555-"/>
    <w:qFormat/>
    <w:rPr>
      <w:color w:val="000000"/>
      <w:kern w:val="2"/>
      <w:sz w:val="24"/>
      <w:szCs w:val="24"/>
    </w:rPr>
  </w:style>
  <w:style w:type="character" w:customStyle="1" w:styleId="13">
    <w:name w:val="占位符文本1"/>
    <w:basedOn w:val="a0"/>
    <w:uiPriority w:val="99"/>
    <w:semiHidden/>
    <w:qFormat/>
    <w:rPr>
      <w:color w:val="808080"/>
    </w:rPr>
  </w:style>
  <w:style w:type="paragraph" w:customStyle="1" w:styleId="my">
    <w:name w:val="my 正文"/>
    <w:link w:val="my0"/>
    <w:qFormat/>
    <w:pPr>
      <w:spacing w:line="360" w:lineRule="auto"/>
      <w:ind w:firstLineChars="200" w:firstLine="480"/>
      <w:jc w:val="both"/>
    </w:pPr>
    <w:rPr>
      <w:rFonts w:ascii="宋体" w:hAnsi="宋体" w:cstheme="minorBidi"/>
      <w:kern w:val="2"/>
      <w:sz w:val="24"/>
      <w:szCs w:val="22"/>
    </w:rPr>
  </w:style>
  <w:style w:type="character" w:customStyle="1" w:styleId="my0">
    <w:name w:val="my 正文 字符"/>
    <w:basedOn w:val="a0"/>
    <w:link w:val="my"/>
    <w:qFormat/>
    <w:rPr>
      <w:rFonts w:ascii="宋体" w:hAnsi="宋体" w:cstheme="minorBidi"/>
      <w:kern w:val="2"/>
      <w:sz w:val="24"/>
      <w:szCs w:val="22"/>
    </w:rPr>
  </w:style>
  <w:style w:type="character" w:customStyle="1" w:styleId="a8">
    <w:name w:val="正文缩进 字符"/>
    <w:link w:val="a7"/>
    <w:qFormat/>
    <w:rPr>
      <w:rFonts w:cstheme="minorBidi"/>
      <w:kern w:val="2"/>
      <w:sz w:val="24"/>
      <w:szCs w:val="21"/>
    </w:rPr>
  </w:style>
  <w:style w:type="character" w:customStyle="1" w:styleId="10">
    <w:name w:val="标题 1 字符"/>
    <w:basedOn w:val="a0"/>
    <w:link w:val="1"/>
    <w:uiPriority w:val="9"/>
    <w:qFormat/>
    <w:rPr>
      <w:rFonts w:eastAsia="黑体" w:cstheme="minorBidi"/>
      <w:b/>
      <w:bCs/>
      <w:kern w:val="24"/>
      <w:sz w:val="32"/>
      <w:szCs w:val="32"/>
      <w:lang w:val="zh-CN"/>
    </w:rPr>
  </w:style>
  <w:style w:type="character" w:customStyle="1" w:styleId="20">
    <w:name w:val="标题 2 字符"/>
    <w:basedOn w:val="a0"/>
    <w:link w:val="2"/>
    <w:uiPriority w:val="9"/>
    <w:qFormat/>
    <w:rPr>
      <w:rFonts w:eastAsia="黑体" w:cstheme="majorBidi"/>
      <w:b/>
      <w:bCs/>
      <w:kern w:val="24"/>
      <w:sz w:val="32"/>
      <w:szCs w:val="32"/>
      <w:lang w:val="zh-CN"/>
    </w:rPr>
  </w:style>
  <w:style w:type="character" w:customStyle="1" w:styleId="30">
    <w:name w:val="标题 3 字符"/>
    <w:basedOn w:val="a0"/>
    <w:link w:val="3"/>
    <w:uiPriority w:val="9"/>
    <w:qFormat/>
    <w:rPr>
      <w:rFonts w:eastAsia="黑体" w:cstheme="majorBidi"/>
      <w:b/>
      <w:bCs/>
      <w:kern w:val="24"/>
      <w:sz w:val="28"/>
      <w:szCs w:val="32"/>
      <w:lang w:val="zh-CN"/>
    </w:rPr>
  </w:style>
  <w:style w:type="character" w:customStyle="1" w:styleId="40">
    <w:name w:val="标题 4 字符"/>
    <w:basedOn w:val="a0"/>
    <w:link w:val="4"/>
    <w:uiPriority w:val="9"/>
    <w:qFormat/>
    <w:rPr>
      <w:rFonts w:ascii="Helvetica" w:eastAsia="黑体" w:hAnsi="Helvetica" w:cstheme="minorBidi"/>
      <w:bCs/>
      <w:kern w:val="2"/>
      <w:sz w:val="28"/>
      <w:szCs w:val="28"/>
      <w:lang w:val="zh-CN"/>
    </w:rPr>
  </w:style>
  <w:style w:type="character" w:customStyle="1" w:styleId="50">
    <w:name w:val="标题 5 字符"/>
    <w:basedOn w:val="a0"/>
    <w:link w:val="5"/>
    <w:uiPriority w:val="9"/>
    <w:qFormat/>
    <w:rPr>
      <w:rFonts w:eastAsia="仿宋_GB2312" w:cstheme="minorBidi"/>
      <w:b/>
      <w:kern w:val="2"/>
      <w:sz w:val="28"/>
      <w:szCs w:val="22"/>
    </w:rPr>
  </w:style>
  <w:style w:type="character" w:customStyle="1" w:styleId="60">
    <w:name w:val="标题 6 字符"/>
    <w:basedOn w:val="a0"/>
    <w:link w:val="6"/>
    <w:uiPriority w:val="9"/>
    <w:qFormat/>
    <w:rPr>
      <w:rFonts w:ascii="Arial" w:eastAsia="黑体" w:hAnsi="Arial" w:cstheme="minorBidi"/>
      <w:b/>
      <w:kern w:val="2"/>
      <w:sz w:val="24"/>
      <w:szCs w:val="22"/>
    </w:rPr>
  </w:style>
  <w:style w:type="character" w:customStyle="1" w:styleId="70">
    <w:name w:val="标题 7 字符"/>
    <w:basedOn w:val="a0"/>
    <w:link w:val="7"/>
    <w:uiPriority w:val="9"/>
    <w:qFormat/>
    <w:rPr>
      <w:rFonts w:eastAsia="仿宋_GB2312" w:cstheme="minorBidi"/>
      <w:b/>
      <w:kern w:val="2"/>
      <w:sz w:val="24"/>
      <w:szCs w:val="22"/>
    </w:rPr>
  </w:style>
  <w:style w:type="character" w:customStyle="1" w:styleId="80">
    <w:name w:val="标题 8 字符"/>
    <w:basedOn w:val="a0"/>
    <w:link w:val="8"/>
    <w:uiPriority w:val="9"/>
    <w:qFormat/>
    <w:rPr>
      <w:rFonts w:ascii="Arial" w:eastAsia="黑体" w:hAnsi="Arial" w:cstheme="minorBidi"/>
      <w:kern w:val="2"/>
      <w:sz w:val="24"/>
      <w:szCs w:val="22"/>
    </w:rPr>
  </w:style>
  <w:style w:type="character" w:customStyle="1" w:styleId="90">
    <w:name w:val="标题 9 字符"/>
    <w:basedOn w:val="a0"/>
    <w:link w:val="9"/>
    <w:uiPriority w:val="9"/>
    <w:qFormat/>
    <w:rPr>
      <w:rFonts w:ascii="Arial" w:eastAsia="黑体" w:hAnsi="Arial" w:cstheme="minorBidi"/>
      <w:kern w:val="2"/>
      <w:sz w:val="28"/>
      <w:szCs w:val="22"/>
    </w:rPr>
  </w:style>
  <w:style w:type="character" w:customStyle="1" w:styleId="aa">
    <w:name w:val="题注 字符"/>
    <w:basedOn w:val="a0"/>
    <w:link w:val="a9"/>
    <w:uiPriority w:val="35"/>
    <w:qFormat/>
    <w:rPr>
      <w:rFonts w:ascii="Arial" w:eastAsia="黑体" w:hAnsi="Arial" w:cs="Arial"/>
      <w:kern w:val="2"/>
    </w:rPr>
  </w:style>
  <w:style w:type="character" w:customStyle="1" w:styleId="afa">
    <w:name w:val="列表段落 字符"/>
    <w:link w:val="11"/>
    <w:uiPriority w:val="99"/>
    <w:qFormat/>
    <w:locked/>
    <w:rPr>
      <w:kern w:val="2"/>
      <w:sz w:val="21"/>
      <w:szCs w:val="21"/>
    </w:rPr>
  </w:style>
  <w:style w:type="paragraph" w:customStyle="1" w:styleId="GS">
    <w:name w:val="GS表题"/>
    <w:link w:val="GS0"/>
    <w:qFormat/>
    <w:pPr>
      <w:spacing w:line="360" w:lineRule="auto"/>
      <w:jc w:val="center"/>
    </w:pPr>
    <w:rPr>
      <w:rFonts w:eastAsia="仿宋" w:cstheme="minorBidi"/>
      <w:kern w:val="2"/>
      <w:sz w:val="24"/>
      <w:szCs w:val="22"/>
    </w:rPr>
  </w:style>
  <w:style w:type="character" w:customStyle="1" w:styleId="GS0">
    <w:name w:val="GS表题 字符"/>
    <w:basedOn w:val="a0"/>
    <w:link w:val="GS"/>
    <w:qFormat/>
    <w:rPr>
      <w:rFonts w:eastAsia="仿宋" w:cstheme="minorBidi"/>
      <w:kern w:val="2"/>
      <w:sz w:val="24"/>
      <w:szCs w:val="22"/>
    </w:rPr>
  </w:style>
  <w:style w:type="paragraph" w:customStyle="1" w:styleId="afb">
    <w:name w:val="表格正文"/>
    <w:basedOn w:val="a"/>
    <w:uiPriority w:val="1"/>
    <w:qFormat/>
    <w:rPr>
      <w:kern w:val="0"/>
    </w:rPr>
  </w:style>
  <w:style w:type="paragraph" w:customStyle="1" w:styleId="entry">
    <w:name w:val="entry"/>
    <w:basedOn w:val="a"/>
    <w:qFormat/>
    <w:pPr>
      <w:widowControl/>
      <w:spacing w:before="100" w:beforeAutospacing="1" w:after="100" w:afterAutospacing="1"/>
      <w:jc w:val="left"/>
    </w:pPr>
    <w:rPr>
      <w:rFonts w:ascii="宋体" w:hAnsi="宋体" w:cs="宋体"/>
      <w:kern w:val="0"/>
      <w:sz w:val="24"/>
      <w:szCs w:val="24"/>
    </w:rPr>
  </w:style>
  <w:style w:type="paragraph" w:customStyle="1" w:styleId="afc">
    <w:name w:val="自定义正文"/>
    <w:basedOn w:val="a"/>
    <w:link w:val="afd"/>
    <w:qFormat/>
    <w:pPr>
      <w:widowControl/>
      <w:wordWrap w:val="0"/>
      <w:snapToGrid w:val="0"/>
      <w:spacing w:line="360" w:lineRule="auto"/>
      <w:ind w:firstLineChars="200" w:firstLine="200"/>
      <w:jc w:val="left"/>
      <w:textAlignment w:val="center"/>
    </w:pPr>
    <w:rPr>
      <w:sz w:val="24"/>
      <w:szCs w:val="22"/>
    </w:rPr>
  </w:style>
  <w:style w:type="character" w:customStyle="1" w:styleId="afd">
    <w:name w:val="自定义正文 字符"/>
    <w:link w:val="afc"/>
    <w:qFormat/>
    <w:rPr>
      <w:kern w:val="2"/>
      <w:sz w:val="24"/>
      <w:szCs w:val="22"/>
    </w:rPr>
  </w:style>
  <w:style w:type="paragraph" w:customStyle="1" w:styleId="31">
    <w:name w:val="修订3"/>
    <w:hidden/>
    <w:uiPriority w:val="99"/>
    <w:semiHidden/>
    <w:qFormat/>
    <w:rPr>
      <w:kern w:val="2"/>
      <w:sz w:val="21"/>
      <w:szCs w:val="21"/>
    </w:rPr>
  </w:style>
  <w:style w:type="table" w:customStyle="1" w:styleId="14">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0">
    <w:name w:val="修订31"/>
    <w:hidden/>
    <w:uiPriority w:val="99"/>
    <w:semiHidden/>
    <w:qFormat/>
    <w:rPr>
      <w:kern w:val="2"/>
      <w:sz w:val="21"/>
      <w:szCs w:val="21"/>
    </w:rPr>
  </w:style>
  <w:style w:type="paragraph" w:customStyle="1" w:styleId="-">
    <w:name w:val="正文-自定义"/>
    <w:basedOn w:val="a"/>
    <w:qFormat/>
    <w:pPr>
      <w:widowControl/>
      <w:wordWrap w:val="0"/>
      <w:snapToGrid w:val="0"/>
      <w:spacing w:before="120" w:line="360" w:lineRule="auto"/>
      <w:ind w:firstLineChars="200" w:firstLine="200"/>
      <w:jc w:val="left"/>
      <w:textAlignment w:val="center"/>
    </w:pPr>
    <w:rPr>
      <w:rFonts w:eastAsia="仿宋"/>
      <w:sz w:val="24"/>
      <w:szCs w:val="22"/>
    </w:rPr>
  </w:style>
  <w:style w:type="paragraph" w:customStyle="1" w:styleId="41">
    <w:name w:val="修订4"/>
    <w:hidden/>
    <w:uiPriority w:val="99"/>
    <w:semiHidden/>
    <w:qFormat/>
    <w:rPr>
      <w:kern w:val="2"/>
      <w:sz w:val="21"/>
      <w:szCs w:val="21"/>
    </w:rPr>
  </w:style>
  <w:style w:type="paragraph" w:styleId="afe">
    <w:name w:val="List Paragraph"/>
    <w:basedOn w:val="a"/>
    <w:link w:val="15"/>
    <w:uiPriority w:val="99"/>
    <w:qFormat/>
    <w:rsid w:val="00FF56A5"/>
    <w:pPr>
      <w:ind w:firstLineChars="200" w:firstLine="420"/>
    </w:pPr>
  </w:style>
  <w:style w:type="character" w:customStyle="1" w:styleId="15">
    <w:name w:val="列表段落 字符1"/>
    <w:link w:val="afe"/>
    <w:uiPriority w:val="99"/>
    <w:qFormat/>
    <w:locked/>
    <w:rsid w:val="00FF56A5"/>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38.png"/><Relationship Id="rId21" Type="http://schemas.openxmlformats.org/officeDocument/2006/relationships/image" Target="media/image8.wmf"/><Relationship Id="rId63" Type="http://schemas.openxmlformats.org/officeDocument/2006/relationships/image" Target="media/image29.wmf"/><Relationship Id="rId159" Type="http://schemas.openxmlformats.org/officeDocument/2006/relationships/image" Target="media/image76.wmf"/><Relationship Id="rId170" Type="http://schemas.openxmlformats.org/officeDocument/2006/relationships/image" Target="media/image81.wmf"/><Relationship Id="rId226" Type="http://schemas.openxmlformats.org/officeDocument/2006/relationships/image" Target="media/image109.emf"/><Relationship Id="rId268" Type="http://schemas.openxmlformats.org/officeDocument/2006/relationships/hyperlink" Target="https://dblp.org/pid/05/10411.html" TargetMode="External"/><Relationship Id="rId32" Type="http://schemas.openxmlformats.org/officeDocument/2006/relationships/oleObject" Target="embeddings/oleObject9.bin"/><Relationship Id="rId74" Type="http://schemas.openxmlformats.org/officeDocument/2006/relationships/oleObject" Target="embeddings/oleObject30.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110.bin"/><Relationship Id="rId279" Type="http://schemas.openxmlformats.org/officeDocument/2006/relationships/hyperlink" Target="https://dblp.uni-trier.de/pid/94/3694.html" TargetMode="External"/><Relationship Id="rId43" Type="http://schemas.openxmlformats.org/officeDocument/2006/relationships/image" Target="media/image19.wmf"/><Relationship Id="rId139" Type="http://schemas.openxmlformats.org/officeDocument/2006/relationships/oleObject" Target="embeddings/oleObject63.bin"/><Relationship Id="rId290" Type="http://schemas.openxmlformats.org/officeDocument/2006/relationships/image" Target="media/image129.png"/><Relationship Id="rId304" Type="http://schemas.openxmlformats.org/officeDocument/2006/relationships/image" Target="media/image143.png"/><Relationship Id="rId85" Type="http://schemas.openxmlformats.org/officeDocument/2006/relationships/image" Target="media/image40.wmf"/><Relationship Id="rId150" Type="http://schemas.openxmlformats.org/officeDocument/2006/relationships/image" Target="media/image72.wmf"/><Relationship Id="rId192" Type="http://schemas.openxmlformats.org/officeDocument/2006/relationships/image" Target="media/image90.wmf"/><Relationship Id="rId206" Type="http://schemas.openxmlformats.org/officeDocument/2006/relationships/image" Target="media/image97.wmf"/><Relationship Id="rId248" Type="http://schemas.openxmlformats.org/officeDocument/2006/relationships/image" Target="media/image121.wmf"/><Relationship Id="rId12" Type="http://schemas.openxmlformats.org/officeDocument/2006/relationships/image" Target="media/image3.emf"/><Relationship Id="rId108" Type="http://schemas.openxmlformats.org/officeDocument/2006/relationships/image" Target="media/image51.wmf"/><Relationship Id="rId54" Type="http://schemas.openxmlformats.org/officeDocument/2006/relationships/oleObject" Target="embeddings/oleObject20.bin"/><Relationship Id="rId96" Type="http://schemas.openxmlformats.org/officeDocument/2006/relationships/image" Target="media/image45.wmf"/><Relationship Id="rId161" Type="http://schemas.openxmlformats.org/officeDocument/2006/relationships/image" Target="media/image77.wmf"/><Relationship Id="rId217" Type="http://schemas.openxmlformats.org/officeDocument/2006/relationships/oleObject" Target="embeddings/oleObject104.bin"/><Relationship Id="rId259" Type="http://schemas.openxmlformats.org/officeDocument/2006/relationships/hyperlink" Target="https://dblp.uni-trier.de/pid/26/1422.html" TargetMode="External"/><Relationship Id="rId23" Type="http://schemas.openxmlformats.org/officeDocument/2006/relationships/image" Target="media/image9.wmf"/><Relationship Id="rId119" Type="http://schemas.openxmlformats.org/officeDocument/2006/relationships/oleObject" Target="embeddings/oleObject53.bin"/><Relationship Id="rId270" Type="http://schemas.openxmlformats.org/officeDocument/2006/relationships/hyperlink" Target="https://dblp.org/db/journals/vtm/vtm16.html" TargetMode="External"/><Relationship Id="rId291" Type="http://schemas.openxmlformats.org/officeDocument/2006/relationships/image" Target="media/image130.png"/><Relationship Id="rId305" Type="http://schemas.openxmlformats.org/officeDocument/2006/relationships/image" Target="media/image144.png"/><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6.bin"/><Relationship Id="rId130" Type="http://schemas.openxmlformats.org/officeDocument/2006/relationships/image" Target="media/image62.wmf"/><Relationship Id="rId151" Type="http://schemas.openxmlformats.org/officeDocument/2006/relationships/oleObject" Target="embeddings/oleObject68.bin"/><Relationship Id="rId172" Type="http://schemas.openxmlformats.org/officeDocument/2006/relationships/image" Target="media/image82.wmf"/><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0.emf"/><Relationship Id="rId249" Type="http://schemas.openxmlformats.org/officeDocument/2006/relationships/oleObject" Target="embeddings/oleObject116.bin"/><Relationship Id="rId13" Type="http://schemas.openxmlformats.org/officeDocument/2006/relationships/package" Target="embeddings/Microsoft_Visio_Drawing2.vsdx"/><Relationship Id="rId109" Type="http://schemas.openxmlformats.org/officeDocument/2006/relationships/oleObject" Target="embeddings/oleObject48.bin"/><Relationship Id="rId260" Type="http://schemas.openxmlformats.org/officeDocument/2006/relationships/hyperlink" Target="https://dblp.uni-trier.de/pid/89/5914.html" TargetMode="External"/><Relationship Id="rId281" Type="http://schemas.openxmlformats.org/officeDocument/2006/relationships/hyperlink" Target="https://dblp.org/pid/48/2807.html" TargetMode="External"/><Relationship Id="rId34" Type="http://schemas.openxmlformats.org/officeDocument/2006/relationships/oleObject" Target="embeddings/oleObject10.bin"/><Relationship Id="rId55" Type="http://schemas.openxmlformats.org/officeDocument/2006/relationships/image" Target="media/image25.wmf"/><Relationship Id="rId76" Type="http://schemas.openxmlformats.org/officeDocument/2006/relationships/oleObject" Target="embeddings/oleObject31.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7.wmf"/><Relationship Id="rId218" Type="http://schemas.openxmlformats.org/officeDocument/2006/relationships/image" Target="media/image103.wmf"/><Relationship Id="rId239" Type="http://schemas.openxmlformats.org/officeDocument/2006/relationships/oleObject" Target="embeddings/oleObject111.bin"/><Relationship Id="rId250" Type="http://schemas.openxmlformats.org/officeDocument/2006/relationships/image" Target="media/image122.wmf"/><Relationship Id="rId271" Type="http://schemas.openxmlformats.org/officeDocument/2006/relationships/hyperlink" Target="https://dblp.org/pid/05/10411.html" TargetMode="External"/><Relationship Id="rId292" Type="http://schemas.openxmlformats.org/officeDocument/2006/relationships/image" Target="media/image131.png"/><Relationship Id="rId306" Type="http://schemas.openxmlformats.org/officeDocument/2006/relationships/image" Target="media/image145.png"/><Relationship Id="rId24" Type="http://schemas.openxmlformats.org/officeDocument/2006/relationships/oleObject" Target="embeddings/oleObject5.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1.wmf"/><Relationship Id="rId110" Type="http://schemas.openxmlformats.org/officeDocument/2006/relationships/image" Target="media/image52.wmf"/><Relationship Id="rId131" Type="http://schemas.openxmlformats.org/officeDocument/2006/relationships/oleObject" Target="embeddings/oleObject59.bin"/><Relationship Id="rId152" Type="http://schemas.openxmlformats.org/officeDocument/2006/relationships/oleObject" Target="embeddings/oleObject69.bin"/><Relationship Id="rId173" Type="http://schemas.openxmlformats.org/officeDocument/2006/relationships/oleObject" Target="embeddings/oleObject80.bin"/><Relationship Id="rId194" Type="http://schemas.openxmlformats.org/officeDocument/2006/relationships/image" Target="media/image91.wmf"/><Relationship Id="rId208" Type="http://schemas.openxmlformats.org/officeDocument/2006/relationships/image" Target="media/image98.wmf"/><Relationship Id="rId229" Type="http://schemas.openxmlformats.org/officeDocument/2006/relationships/image" Target="media/image111.emf"/><Relationship Id="rId240" Type="http://schemas.openxmlformats.org/officeDocument/2006/relationships/image" Target="media/image117.wmf"/><Relationship Id="rId261" Type="http://schemas.openxmlformats.org/officeDocument/2006/relationships/hyperlink" Target="https://dblp.uni-trier.de/pid/94/3694.html" TargetMode="External"/><Relationship Id="rId14" Type="http://schemas.openxmlformats.org/officeDocument/2006/relationships/image" Target="media/image4.emf"/><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hyperlink" Target="https://dblp.org/pid/83/4637-1.html" TargetMode="External"/><Relationship Id="rId8" Type="http://schemas.openxmlformats.org/officeDocument/2006/relationships/image" Target="media/image1.emf"/><Relationship Id="rId98" Type="http://schemas.openxmlformats.org/officeDocument/2006/relationships/image" Target="media/image46.wmf"/><Relationship Id="rId121" Type="http://schemas.openxmlformats.org/officeDocument/2006/relationships/oleObject" Target="embeddings/oleObject54.bin"/><Relationship Id="rId142" Type="http://schemas.openxmlformats.org/officeDocument/2006/relationships/image" Target="media/image68.wmf"/><Relationship Id="rId163" Type="http://schemas.openxmlformats.org/officeDocument/2006/relationships/image" Target="media/image78.wmf"/><Relationship Id="rId184" Type="http://schemas.openxmlformats.org/officeDocument/2006/relationships/oleObject" Target="embeddings/oleObject86.bin"/><Relationship Id="rId219" Type="http://schemas.openxmlformats.org/officeDocument/2006/relationships/oleObject" Target="embeddings/oleObject105.bin"/><Relationship Id="rId230" Type="http://schemas.openxmlformats.org/officeDocument/2006/relationships/image" Target="media/image112.wmf"/><Relationship Id="rId251" Type="http://schemas.openxmlformats.org/officeDocument/2006/relationships/oleObject" Target="embeddings/oleObject117.bin"/><Relationship Id="rId25" Type="http://schemas.openxmlformats.org/officeDocument/2006/relationships/image" Target="media/image10.wmf"/><Relationship Id="rId46" Type="http://schemas.openxmlformats.org/officeDocument/2006/relationships/oleObject" Target="embeddings/oleObject16.bin"/><Relationship Id="rId67" Type="http://schemas.openxmlformats.org/officeDocument/2006/relationships/image" Target="media/image31.wmf"/><Relationship Id="rId272" Type="http://schemas.openxmlformats.org/officeDocument/2006/relationships/hyperlink" Target="https://dblp.org/pid/83/4637-1.html" TargetMode="External"/><Relationship Id="rId293" Type="http://schemas.openxmlformats.org/officeDocument/2006/relationships/image" Target="media/image132.png"/><Relationship Id="rId307" Type="http://schemas.openxmlformats.org/officeDocument/2006/relationships/fontTable" Target="fontTable.xml"/><Relationship Id="rId88" Type="http://schemas.openxmlformats.org/officeDocument/2006/relationships/oleObject" Target="embeddings/oleObject37.bin"/><Relationship Id="rId111" Type="http://schemas.openxmlformats.org/officeDocument/2006/relationships/oleObject" Target="embeddings/oleObject49.bin"/><Relationship Id="rId132" Type="http://schemas.openxmlformats.org/officeDocument/2006/relationships/image" Target="media/image63.wmf"/><Relationship Id="rId153" Type="http://schemas.openxmlformats.org/officeDocument/2006/relationships/image" Target="media/image73.wmf"/><Relationship Id="rId174" Type="http://schemas.openxmlformats.org/officeDocument/2006/relationships/image" Target="media/image83.wmf"/><Relationship Id="rId195" Type="http://schemas.openxmlformats.org/officeDocument/2006/relationships/oleObject" Target="embeddings/oleObject93.bin"/><Relationship Id="rId209" Type="http://schemas.openxmlformats.org/officeDocument/2006/relationships/oleObject" Target="embeddings/oleObject100.bin"/><Relationship Id="rId220" Type="http://schemas.openxmlformats.org/officeDocument/2006/relationships/image" Target="media/image104.wmf"/><Relationship Id="rId241" Type="http://schemas.openxmlformats.org/officeDocument/2006/relationships/oleObject" Target="embeddings/oleObject112.bin"/><Relationship Id="rId15" Type="http://schemas.openxmlformats.org/officeDocument/2006/relationships/image" Target="media/image5.wmf"/><Relationship Id="rId36" Type="http://schemas.openxmlformats.org/officeDocument/2006/relationships/oleObject" Target="embeddings/oleObject11.bin"/><Relationship Id="rId57" Type="http://schemas.openxmlformats.org/officeDocument/2006/relationships/image" Target="media/image26.wmf"/><Relationship Id="rId262" Type="http://schemas.openxmlformats.org/officeDocument/2006/relationships/hyperlink" Target="https://dblp.uni-trier.de/pid/46/1212.html" TargetMode="External"/><Relationship Id="rId283" Type="http://schemas.openxmlformats.org/officeDocument/2006/relationships/hyperlink" Target="https://dblp.org/db/journals/jcin/jcin7.html" TargetMode="External"/><Relationship Id="rId78" Type="http://schemas.openxmlformats.org/officeDocument/2006/relationships/oleObject" Target="embeddings/oleObject32.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8.wmf"/><Relationship Id="rId143" Type="http://schemas.openxmlformats.org/officeDocument/2006/relationships/oleObject" Target="embeddings/oleObject65.bin"/><Relationship Id="rId164" Type="http://schemas.openxmlformats.org/officeDocument/2006/relationships/oleObject" Target="embeddings/oleObject75.bin"/><Relationship Id="rId185" Type="http://schemas.openxmlformats.org/officeDocument/2006/relationships/image" Target="media/image88.wmf"/><Relationship Id="rId9" Type="http://schemas.openxmlformats.org/officeDocument/2006/relationships/package" Target="embeddings/Microsoft_Visio_Drawing.vsdx"/><Relationship Id="rId210" Type="http://schemas.openxmlformats.org/officeDocument/2006/relationships/image" Target="media/image99.wmf"/><Relationship Id="rId26" Type="http://schemas.openxmlformats.org/officeDocument/2006/relationships/oleObject" Target="embeddings/oleObject6.bin"/><Relationship Id="rId231" Type="http://schemas.openxmlformats.org/officeDocument/2006/relationships/oleObject" Target="embeddings/oleObject107.bin"/><Relationship Id="rId252" Type="http://schemas.openxmlformats.org/officeDocument/2006/relationships/image" Target="media/image123.emf"/><Relationship Id="rId273" Type="http://schemas.openxmlformats.org/officeDocument/2006/relationships/hyperlink" Target="https://dblp.org/db/journals/network/network35.html" TargetMode="External"/><Relationship Id="rId294" Type="http://schemas.openxmlformats.org/officeDocument/2006/relationships/image" Target="media/image133.jpeg"/><Relationship Id="rId308" Type="http://schemas.openxmlformats.org/officeDocument/2006/relationships/theme" Target="theme/theme1.xml"/><Relationship Id="rId47" Type="http://schemas.openxmlformats.org/officeDocument/2006/relationships/image" Target="media/image21.wmf"/><Relationship Id="rId68" Type="http://schemas.openxmlformats.org/officeDocument/2006/relationships/oleObject" Target="embeddings/oleObject27.bin"/><Relationship Id="rId89" Type="http://schemas.openxmlformats.org/officeDocument/2006/relationships/oleObject" Target="embeddings/oleObject38.bin"/><Relationship Id="rId112" Type="http://schemas.openxmlformats.org/officeDocument/2006/relationships/image" Target="media/image53.w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oleObject" Target="embeddings/oleObject81.bin"/><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oleObject" Target="embeddings/oleObject1.bin"/><Relationship Id="rId221" Type="http://schemas.openxmlformats.org/officeDocument/2006/relationships/oleObject" Target="embeddings/oleObject106.bin"/><Relationship Id="rId242" Type="http://schemas.openxmlformats.org/officeDocument/2006/relationships/image" Target="media/image118.wmf"/><Relationship Id="rId263" Type="http://schemas.openxmlformats.org/officeDocument/2006/relationships/hyperlink" Target="https://dblp.uni-trier.de/pid/01/2086-2.html" TargetMode="External"/><Relationship Id="rId284" Type="http://schemas.openxmlformats.org/officeDocument/2006/relationships/hyperlink" Target="https://ieeexplore.ieee.org/xpl/RecentIssue.jsp?punumber=8892389" TargetMode="External"/><Relationship Id="rId37" Type="http://schemas.openxmlformats.org/officeDocument/2006/relationships/image" Target="media/image16.wmf"/><Relationship Id="rId58" Type="http://schemas.openxmlformats.org/officeDocument/2006/relationships/oleObject" Target="embeddings/oleObject22.bin"/><Relationship Id="rId79" Type="http://schemas.openxmlformats.org/officeDocument/2006/relationships/image" Target="media/image37.wmf"/><Relationship Id="rId102" Type="http://schemas.openxmlformats.org/officeDocument/2006/relationships/image" Target="media/image48.wmf"/><Relationship Id="rId123" Type="http://schemas.openxmlformats.org/officeDocument/2006/relationships/oleObject" Target="embeddings/oleObject55.bin"/><Relationship Id="rId144" Type="http://schemas.openxmlformats.org/officeDocument/2006/relationships/image" Target="media/image69.emf"/><Relationship Id="rId90" Type="http://schemas.openxmlformats.org/officeDocument/2006/relationships/image" Target="media/image42.wmf"/><Relationship Id="rId165" Type="http://schemas.openxmlformats.org/officeDocument/2006/relationships/image" Target="media/image79.wmf"/><Relationship Id="rId186" Type="http://schemas.openxmlformats.org/officeDocument/2006/relationships/oleObject" Target="embeddings/oleObject87.bin"/><Relationship Id="rId211" Type="http://schemas.openxmlformats.org/officeDocument/2006/relationships/oleObject" Target="embeddings/oleObject101.bin"/><Relationship Id="rId232" Type="http://schemas.openxmlformats.org/officeDocument/2006/relationships/image" Target="media/image113.wmf"/><Relationship Id="rId253" Type="http://schemas.openxmlformats.org/officeDocument/2006/relationships/image" Target="media/image124.emf"/><Relationship Id="rId274" Type="http://schemas.openxmlformats.org/officeDocument/2006/relationships/hyperlink" Target="https://ieeexplore.ieee.org/xpl/RecentIssue.jsp?punumber=65" TargetMode="External"/><Relationship Id="rId295" Type="http://schemas.openxmlformats.org/officeDocument/2006/relationships/image" Target="media/image134.jpeg"/><Relationship Id="rId27" Type="http://schemas.openxmlformats.org/officeDocument/2006/relationships/image" Target="media/image11.wmf"/><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oleObject" Target="embeddings/oleObject50.bin"/><Relationship Id="rId134" Type="http://schemas.openxmlformats.org/officeDocument/2006/relationships/image" Target="media/image64.wmf"/><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82.bin"/><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05.emf"/><Relationship Id="rId243" Type="http://schemas.openxmlformats.org/officeDocument/2006/relationships/oleObject" Target="embeddings/oleObject113.bin"/><Relationship Id="rId264" Type="http://schemas.openxmlformats.org/officeDocument/2006/relationships/hyperlink" Target="https://dblp.uni-trier.de/pid/26/1422.html" TargetMode="External"/><Relationship Id="rId285" Type="http://schemas.openxmlformats.org/officeDocument/2006/relationships/hyperlink" Target="https://dblp.org/pid/234/6555.html" TargetMode="External"/><Relationship Id="rId17" Type="http://schemas.openxmlformats.org/officeDocument/2006/relationships/image" Target="media/image6.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oleObject" Target="embeddings/oleObject45.bin"/><Relationship Id="rId124" Type="http://schemas.openxmlformats.org/officeDocument/2006/relationships/image" Target="media/image59.wmf"/><Relationship Id="rId70" Type="http://schemas.openxmlformats.org/officeDocument/2006/relationships/oleObject" Target="embeddings/oleObject28.bin"/><Relationship Id="rId91" Type="http://schemas.openxmlformats.org/officeDocument/2006/relationships/oleObject" Target="embeddings/oleObject39.bin"/><Relationship Id="rId145" Type="http://schemas.openxmlformats.org/officeDocument/2006/relationships/package" Target="embeddings/Microsoft_Visio_Drawing3.vsdx"/><Relationship Id="rId166" Type="http://schemas.openxmlformats.org/officeDocument/2006/relationships/oleObject" Target="embeddings/oleObject76.bin"/><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08.bin"/><Relationship Id="rId254" Type="http://schemas.openxmlformats.org/officeDocument/2006/relationships/package" Target="embeddings/Microsoft_Visio_Drawing5.vsdx"/><Relationship Id="rId28" Type="http://schemas.openxmlformats.org/officeDocument/2006/relationships/oleObject" Target="embeddings/oleObject7.bin"/><Relationship Id="rId49" Type="http://schemas.openxmlformats.org/officeDocument/2006/relationships/image" Target="media/image22.wmf"/><Relationship Id="rId114" Type="http://schemas.openxmlformats.org/officeDocument/2006/relationships/image" Target="media/image54.wmf"/><Relationship Id="rId275" Type="http://schemas.openxmlformats.org/officeDocument/2006/relationships/hyperlink" Target="https://dblp.uni-trier.de/pid/83/3855.html" TargetMode="External"/><Relationship Id="rId296" Type="http://schemas.openxmlformats.org/officeDocument/2006/relationships/image" Target="media/image135.jpeg"/><Relationship Id="rId300" Type="http://schemas.openxmlformats.org/officeDocument/2006/relationships/image" Target="media/image139.png"/><Relationship Id="rId60" Type="http://schemas.openxmlformats.org/officeDocument/2006/relationships/oleObject" Target="embeddings/oleObject23.bin"/><Relationship Id="rId81" Type="http://schemas.openxmlformats.org/officeDocument/2006/relationships/image" Target="media/image38.wmf"/><Relationship Id="rId135" Type="http://schemas.openxmlformats.org/officeDocument/2006/relationships/oleObject" Target="embeddings/oleObject61.bin"/><Relationship Id="rId156" Type="http://schemas.openxmlformats.org/officeDocument/2006/relationships/oleObject" Target="embeddings/oleObject71.bin"/><Relationship Id="rId177" Type="http://schemas.openxmlformats.org/officeDocument/2006/relationships/image" Target="media/image84.wmf"/><Relationship Id="rId198" Type="http://schemas.openxmlformats.org/officeDocument/2006/relationships/image" Target="media/image93.wmf"/><Relationship Id="rId202" Type="http://schemas.openxmlformats.org/officeDocument/2006/relationships/image" Target="media/image95.wmf"/><Relationship Id="rId223" Type="http://schemas.openxmlformats.org/officeDocument/2006/relationships/image" Target="media/image106.emf"/><Relationship Id="rId244" Type="http://schemas.openxmlformats.org/officeDocument/2006/relationships/image" Target="media/image119.wmf"/><Relationship Id="rId18" Type="http://schemas.openxmlformats.org/officeDocument/2006/relationships/oleObject" Target="embeddings/oleObject2.bin"/><Relationship Id="rId39" Type="http://schemas.openxmlformats.org/officeDocument/2006/relationships/image" Target="media/image17.wmf"/><Relationship Id="rId265" Type="http://schemas.openxmlformats.org/officeDocument/2006/relationships/hyperlink" Target="https://dblp.uni-trier.de/pid/89/5914.html" TargetMode="External"/><Relationship Id="rId286" Type="http://schemas.openxmlformats.org/officeDocument/2006/relationships/hyperlink" Target="https://dblp.org/pid/83/4637-1.html" TargetMode="External"/><Relationship Id="rId50" Type="http://schemas.openxmlformats.org/officeDocument/2006/relationships/oleObject" Target="embeddings/oleObject18.bin"/><Relationship Id="rId104" Type="http://schemas.openxmlformats.org/officeDocument/2006/relationships/image" Target="media/image49.wmf"/><Relationship Id="rId125" Type="http://schemas.openxmlformats.org/officeDocument/2006/relationships/oleObject" Target="embeddings/oleObject56.bin"/><Relationship Id="rId146" Type="http://schemas.openxmlformats.org/officeDocument/2006/relationships/image" Target="media/image70.wmf"/><Relationship Id="rId167" Type="http://schemas.openxmlformats.org/officeDocument/2006/relationships/image" Target="media/image80.wmf"/><Relationship Id="rId188" Type="http://schemas.openxmlformats.org/officeDocument/2006/relationships/oleObject" Target="embeddings/oleObject89.bin"/><Relationship Id="rId71" Type="http://schemas.openxmlformats.org/officeDocument/2006/relationships/image" Target="media/image33.wmf"/><Relationship Id="rId92" Type="http://schemas.openxmlformats.org/officeDocument/2006/relationships/image" Target="media/image43.wmf"/><Relationship Id="rId213" Type="http://schemas.openxmlformats.org/officeDocument/2006/relationships/oleObject" Target="embeddings/oleObject102.bin"/><Relationship Id="rId234" Type="http://schemas.openxmlformats.org/officeDocument/2006/relationships/image" Target="media/image114.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5.emf"/><Relationship Id="rId276" Type="http://schemas.openxmlformats.org/officeDocument/2006/relationships/hyperlink" Target="https://dblp.uni-trier.de/pid/20/7883.html" TargetMode="External"/><Relationship Id="rId297" Type="http://schemas.openxmlformats.org/officeDocument/2006/relationships/image" Target="media/image136.jpeg"/><Relationship Id="rId40" Type="http://schemas.openxmlformats.org/officeDocument/2006/relationships/oleObject" Target="embeddings/oleObject13.bin"/><Relationship Id="rId115" Type="http://schemas.openxmlformats.org/officeDocument/2006/relationships/oleObject" Target="embeddings/oleObject51.bin"/><Relationship Id="rId136" Type="http://schemas.openxmlformats.org/officeDocument/2006/relationships/image" Target="media/image65.wmf"/><Relationship Id="rId157" Type="http://schemas.openxmlformats.org/officeDocument/2006/relationships/image" Target="media/image75.wmf"/><Relationship Id="rId178" Type="http://schemas.openxmlformats.org/officeDocument/2006/relationships/oleObject" Target="embeddings/oleObject83.bin"/><Relationship Id="rId301" Type="http://schemas.openxmlformats.org/officeDocument/2006/relationships/image" Target="media/image140.png"/><Relationship Id="rId61" Type="http://schemas.openxmlformats.org/officeDocument/2006/relationships/image" Target="media/image28.wmf"/><Relationship Id="rId82" Type="http://schemas.openxmlformats.org/officeDocument/2006/relationships/oleObject" Target="embeddings/oleObject34.bin"/><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image" Target="media/image7.wmf"/><Relationship Id="rId224" Type="http://schemas.openxmlformats.org/officeDocument/2006/relationships/image" Target="media/image107.emf"/><Relationship Id="rId245" Type="http://schemas.openxmlformats.org/officeDocument/2006/relationships/oleObject" Target="embeddings/oleObject114.bin"/><Relationship Id="rId266" Type="http://schemas.openxmlformats.org/officeDocument/2006/relationships/hyperlink" Target="https://dblp.uni-trier.de/pid/46/1212.html" TargetMode="External"/><Relationship Id="rId287" Type="http://schemas.openxmlformats.org/officeDocument/2006/relationships/hyperlink" Target="https://dblp.org/pid/65/1128.html" TargetMode="Externa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image" Target="media/image60.wmf"/><Relationship Id="rId147" Type="http://schemas.openxmlformats.org/officeDocument/2006/relationships/oleObject" Target="embeddings/oleObject66.bin"/><Relationship Id="rId168" Type="http://schemas.openxmlformats.org/officeDocument/2006/relationships/oleObject" Target="embeddings/oleObject77.bin"/><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oleObject" Target="embeddings/oleObject40.bin"/><Relationship Id="rId189" Type="http://schemas.openxmlformats.org/officeDocument/2006/relationships/oleObject" Target="embeddings/oleObject90.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109.bin"/><Relationship Id="rId256" Type="http://schemas.openxmlformats.org/officeDocument/2006/relationships/image" Target="media/image126.emf"/><Relationship Id="rId277" Type="http://schemas.openxmlformats.org/officeDocument/2006/relationships/hyperlink" Target="https://dblp.uni-trier.de/pid/26/1422.html" TargetMode="External"/><Relationship Id="rId298" Type="http://schemas.openxmlformats.org/officeDocument/2006/relationships/image" Target="media/image137.jpeg"/><Relationship Id="rId116" Type="http://schemas.openxmlformats.org/officeDocument/2006/relationships/image" Target="media/image55.wmf"/><Relationship Id="rId137" Type="http://schemas.openxmlformats.org/officeDocument/2006/relationships/oleObject" Target="embeddings/oleObject62.bin"/><Relationship Id="rId158" Type="http://schemas.openxmlformats.org/officeDocument/2006/relationships/oleObject" Target="embeddings/oleObject72.bin"/><Relationship Id="rId302" Type="http://schemas.openxmlformats.org/officeDocument/2006/relationships/image" Target="media/image141.png"/><Relationship Id="rId20" Type="http://schemas.openxmlformats.org/officeDocument/2006/relationships/oleObject" Target="embeddings/oleObject3.bin"/><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39.wmf"/><Relationship Id="rId179" Type="http://schemas.openxmlformats.org/officeDocument/2006/relationships/image" Target="media/image85.wmf"/><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image" Target="media/image108.emf"/><Relationship Id="rId246" Type="http://schemas.openxmlformats.org/officeDocument/2006/relationships/image" Target="media/image120.wmf"/><Relationship Id="rId267" Type="http://schemas.openxmlformats.org/officeDocument/2006/relationships/hyperlink" Target="https://dblp.uni-trier.de/pid/94/3694.html" TargetMode="External"/><Relationship Id="rId288" Type="http://schemas.openxmlformats.org/officeDocument/2006/relationships/hyperlink" Target="https://dblp.org/db/journals/iotj/iotj9.html" TargetMode="External"/><Relationship Id="rId106" Type="http://schemas.openxmlformats.org/officeDocument/2006/relationships/image" Target="media/image50.wmf"/><Relationship Id="rId127" Type="http://schemas.openxmlformats.org/officeDocument/2006/relationships/oleObject" Target="embeddings/oleObject57.bin"/><Relationship Id="rId10" Type="http://schemas.openxmlformats.org/officeDocument/2006/relationships/image" Target="media/image2.emf"/><Relationship Id="rId31" Type="http://schemas.openxmlformats.org/officeDocument/2006/relationships/image" Target="media/image13.wmf"/><Relationship Id="rId52" Type="http://schemas.openxmlformats.org/officeDocument/2006/relationships/oleObject" Target="embeddings/oleObject19.bin"/><Relationship Id="rId73" Type="http://schemas.openxmlformats.org/officeDocument/2006/relationships/image" Target="media/image34.wmf"/><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78.bin"/><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3.bin"/><Relationship Id="rId236" Type="http://schemas.openxmlformats.org/officeDocument/2006/relationships/image" Target="media/image115.wmf"/><Relationship Id="rId257" Type="http://schemas.openxmlformats.org/officeDocument/2006/relationships/image" Target="media/image127.emf"/><Relationship Id="rId278" Type="http://schemas.openxmlformats.org/officeDocument/2006/relationships/hyperlink" Target="https://dblp.uni-trier.de/pid/89/5914.html" TargetMode="External"/><Relationship Id="rId303" Type="http://schemas.openxmlformats.org/officeDocument/2006/relationships/image" Target="media/image142.png"/><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image" Target="media/image66.wm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5.bin"/><Relationship Id="rId107" Type="http://schemas.openxmlformats.org/officeDocument/2006/relationships/oleObject" Target="embeddings/oleObject47.bin"/><Relationship Id="rId289" Type="http://schemas.openxmlformats.org/officeDocument/2006/relationships/image" Target="media/image128.png"/><Relationship Id="rId11" Type="http://schemas.openxmlformats.org/officeDocument/2006/relationships/package" Target="embeddings/Microsoft_Visio_Drawing1.vsdx"/><Relationship Id="rId53" Type="http://schemas.openxmlformats.org/officeDocument/2006/relationships/image" Target="media/image24.wmf"/><Relationship Id="rId149" Type="http://schemas.openxmlformats.org/officeDocument/2006/relationships/oleObject" Target="embeddings/oleObject67.bin"/><Relationship Id="rId95" Type="http://schemas.openxmlformats.org/officeDocument/2006/relationships/oleObject" Target="embeddings/oleObject41.bin"/><Relationship Id="rId160" Type="http://schemas.openxmlformats.org/officeDocument/2006/relationships/oleObject" Target="embeddings/oleObject73.bin"/><Relationship Id="rId216" Type="http://schemas.openxmlformats.org/officeDocument/2006/relationships/image" Target="media/image102.wmf"/><Relationship Id="rId258" Type="http://schemas.openxmlformats.org/officeDocument/2006/relationships/hyperlink" Target="https://dblp.uni-trier.de/pid/01/2086-2.html" TargetMode="External"/><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image" Target="media/image56.wmf"/><Relationship Id="rId171" Type="http://schemas.openxmlformats.org/officeDocument/2006/relationships/oleObject" Target="embeddings/oleObject79.bin"/><Relationship Id="rId227" Type="http://schemas.openxmlformats.org/officeDocument/2006/relationships/package" Target="embeddings/Microsoft_Visio_Drawing4.vsdx"/><Relationship Id="rId269" Type="http://schemas.openxmlformats.org/officeDocument/2006/relationships/hyperlink" Target="https://dblp.org/pid/83/4637-1.html" TargetMode="External"/><Relationship Id="rId33" Type="http://schemas.openxmlformats.org/officeDocument/2006/relationships/image" Target="media/image14.wmf"/><Relationship Id="rId129" Type="http://schemas.openxmlformats.org/officeDocument/2006/relationships/oleObject" Target="embeddings/oleObject58.bin"/><Relationship Id="rId280" Type="http://schemas.openxmlformats.org/officeDocument/2006/relationships/hyperlink" Target="https://dblp.uni-trier.de/pid/46/1212.html" TargetMode="External"/><Relationship Id="rId75" Type="http://schemas.openxmlformats.org/officeDocument/2006/relationships/image" Target="media/image35.wmf"/><Relationship Id="rId140" Type="http://schemas.openxmlformats.org/officeDocument/2006/relationships/image" Target="media/image67.wmf"/><Relationship Id="rId182" Type="http://schemas.openxmlformats.org/officeDocument/2006/relationships/oleObject" Target="embeddings/oleObject85.bin"/><Relationship Id="rId6" Type="http://schemas.openxmlformats.org/officeDocument/2006/relationships/footnotes" Target="footnotes.xml"/><Relationship Id="rId238" Type="http://schemas.openxmlformats.org/officeDocument/2006/relationships/image" Target="media/image11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9663</Words>
  <Characters>55080</Characters>
  <Application>Microsoft Office Word</Application>
  <DocSecurity>0</DocSecurity>
  <Lines>459</Lines>
  <Paragraphs>129</Paragraphs>
  <ScaleCrop>false</ScaleCrop>
  <Company>nsfc</Company>
  <LinksUpToDate>false</LinksUpToDate>
  <CharactersWithSpaces>64614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凯</cp:lastModifiedBy>
  <cp:revision>4</cp:revision>
  <cp:lastPrinted>2022-01-10T16:29:00Z</cp:lastPrinted>
  <dcterms:created xsi:type="dcterms:W3CDTF">2022-12-16T06:24:00Z</dcterms:created>
  <dcterms:modified xsi:type="dcterms:W3CDTF">2025-03-08T03:48:00Z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2052-11.29.3</vt:lpwstr>
  </property>
  <property fmtid="{D5CDD505-2E9C-101B-9397-08002B2CF9AE}" pid="3" name="ICV">
    <vt:lpwstr>8D1B4B828DCD49EA9E902C90F796D102</vt:lpwstr>
  </property>
</Properties>
</file>